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64BCC20F" w:rsidR="00CF47AD" w:rsidRPr="00F26F22" w:rsidRDefault="00500BE6" w:rsidP="000C403C">
      <w:pPr>
        <w:rPr>
          <w:rFonts w:cs="Lucida Grande"/>
        </w:rPr>
      </w:pPr>
      <w:r>
        <w:rPr>
          <w:noProof/>
          <w:lang w:val="en-IN" w:eastAsia="en-IN"/>
        </w:rPr>
        <w:drawing>
          <wp:anchor distT="0" distB="0" distL="114300" distR="114300" simplePos="0" relativeHeight="251662848" behindDoc="0" locked="0" layoutInCell="1" allowOverlap="1" wp14:anchorId="45797BA6" wp14:editId="6406677B">
            <wp:simplePos x="0" y="0"/>
            <wp:positionH relativeFrom="column">
              <wp:posOffset>-942975</wp:posOffset>
            </wp:positionH>
            <wp:positionV relativeFrom="paragraph">
              <wp:posOffset>369570</wp:posOffset>
            </wp:positionV>
            <wp:extent cx="4540250" cy="8605520"/>
            <wp:effectExtent l="0" t="0" r="0" b="0"/>
            <wp:wrapNone/>
            <wp:docPr id="9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pic:cNvPicPr>
                  </pic:nvPicPr>
                  <pic:blipFill>
                    <a:blip r:embed="rId11">
                      <a:extLst>
                        <a:ext uri="{28A0092B-C50C-407E-A947-70E740481C1C}">
                          <a14:useLocalDpi xmlns:a14="http://schemas.microsoft.com/office/drawing/2010/main" val="0"/>
                        </a:ext>
                      </a:extLst>
                    </a:blip>
                    <a:srcRect l="3152"/>
                    <a:stretch>
                      <a:fillRect/>
                    </a:stretch>
                  </pic:blipFill>
                  <pic:spPr bwMode="auto">
                    <a:xfrm>
                      <a:off x="0" y="0"/>
                      <a:ext cx="4540250" cy="8605520"/>
                    </a:xfrm>
                    <a:prstGeom prst="rect">
                      <a:avLst/>
                    </a:prstGeom>
                    <a:noFill/>
                  </pic:spPr>
                </pic:pic>
              </a:graphicData>
            </a:graphic>
            <wp14:sizeRelH relativeFrom="page">
              <wp14:pctWidth>0</wp14:pctWidth>
            </wp14:sizeRelH>
            <wp14:sizeRelV relativeFrom="page">
              <wp14:pctHeight>0</wp14:pctHeight>
            </wp14:sizeRelV>
          </wp:anchor>
        </w:drawing>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0385FAE3" w:rsidR="00666A54" w:rsidRDefault="00500BE6" w:rsidP="000E2921">
      <w:pPr>
        <w:pStyle w:val="CVSubtitle"/>
      </w:pPr>
      <w:r>
        <w:rPr>
          <w:noProof/>
          <w:lang w:val="en-IN" w:eastAsia="en-IN"/>
        </w:rPr>
        <mc:AlternateContent>
          <mc:Choice Requires="wpg">
            <w:drawing>
              <wp:anchor distT="0" distB="0" distL="114300" distR="114300" simplePos="0" relativeHeight="251664896" behindDoc="0" locked="0" layoutInCell="1" allowOverlap="1" wp14:anchorId="373D1120" wp14:editId="73C9105F">
                <wp:simplePos x="0" y="0"/>
                <wp:positionH relativeFrom="column">
                  <wp:posOffset>2290445</wp:posOffset>
                </wp:positionH>
                <wp:positionV relativeFrom="paragraph">
                  <wp:posOffset>62230</wp:posOffset>
                </wp:positionV>
                <wp:extent cx="4060825" cy="940435"/>
                <wp:effectExtent l="0" t="4445" r="1905" b="0"/>
                <wp:wrapNone/>
                <wp:docPr id="515"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0825" cy="940435"/>
                          <a:chOff x="5047" y="5272"/>
                          <a:chExt cx="6395" cy="1481"/>
                        </a:xfrm>
                      </wpg:grpSpPr>
                      <pic:pic xmlns:pic="http://schemas.openxmlformats.org/drawingml/2006/picture">
                        <pic:nvPicPr>
                          <pic:cNvPr id="516"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62" y="5272"/>
                            <a:ext cx="3114"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7" name="Picture 16"/>
                          <pic:cNvPicPr>
                            <a:picLocks noChangeAspect="1"/>
                          </pic:cNvPicPr>
                        </pic:nvPicPr>
                        <pic:blipFill>
                          <a:blip r:embed="rId13">
                            <a:extLst>
                              <a:ext uri="{28A0092B-C50C-407E-A947-70E740481C1C}">
                                <a14:useLocalDpi xmlns:a14="http://schemas.microsoft.com/office/drawing/2010/main" val="0"/>
                              </a:ext>
                            </a:extLst>
                          </a:blip>
                          <a:srcRect l="2164"/>
                          <a:stretch>
                            <a:fillRect/>
                          </a:stretch>
                        </pic:blipFill>
                        <pic:spPr bwMode="auto">
                          <a:xfrm>
                            <a:off x="5047" y="6082"/>
                            <a:ext cx="6395"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ACBCA4" id="Group 232" o:spid="_x0000_s1026" style="position:absolute;margin-left:180.35pt;margin-top:4.9pt;width:319.75pt;height:74.05pt;z-index:251664896" coordorigin="5047,5272" coordsize="6395,1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">
                  <v:imagedata r:id="rId14" o:title=""/>
                </v:shape>
                <v:shape id="Picture 16" o:spid="_x0000_s10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">
                  <v:imagedata r:id="rId15" o:title="" cropleft="1418f"/>
                </v:shape>
              </v:group>
            </w:pict>
          </mc:Fallback>
        </mc:AlternateConten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660CF735" w:rsidR="00A5084B" w:rsidRDefault="00500BE6" w:rsidP="00BB7310">
      <w:pPr>
        <w:tabs>
          <w:tab w:val="left" w:pos="8463"/>
        </w:tabs>
        <w:rPr>
          <w:rFonts w:cs="Lucida Grande"/>
        </w:rPr>
      </w:pPr>
      <w:r>
        <w:rPr>
          <w:rFonts w:cs="Lucida Grande"/>
          <w:noProof/>
          <w:lang w:val="en-IN" w:eastAsia="en-IN"/>
        </w:rPr>
        <mc:AlternateContent>
          <mc:Choice Requires="wps">
            <w:drawing>
              <wp:anchor distT="0" distB="0" distL="114300" distR="114300" simplePos="0" relativeHeight="251665920" behindDoc="0" locked="0" layoutInCell="1" allowOverlap="1" wp14:anchorId="2104DF60" wp14:editId="3EF55D66">
                <wp:simplePos x="0" y="0"/>
                <wp:positionH relativeFrom="column">
                  <wp:posOffset>2263775</wp:posOffset>
                </wp:positionH>
                <wp:positionV relativeFrom="paragraph">
                  <wp:posOffset>22860</wp:posOffset>
                </wp:positionV>
                <wp:extent cx="3117215" cy="941705"/>
                <wp:effectExtent l="0" t="1905" r="635" b="0"/>
                <wp:wrapNone/>
                <wp:docPr id="514"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4DF60" id="_x0000_t202" coordsize="21600,21600" o:spt="202" path="m,l,21600r21600,l21600,xe">
                <v:stroke joinstyle="miter"/>
                <v:path gradientshapeok="t" o:connecttype="rect"/>
              </v:shapetype>
              <v:shape id="Text Box 487" o:spid="_x0000_s1026" type="#_x0000_t202" style="position:absolute;margin-left:178.25pt;margin-top:1.8pt;width:245.45pt;height:7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" filled="f" stroked="f" strokeweight=".5pt">
                <v:textbo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mc:Fallback>
        </mc:AlternateConten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7713AF9B" w:rsidR="00054460" w:rsidRDefault="00500BE6" w:rsidP="003B17D2">
      <w:pPr>
        <w:pStyle w:val="CVFrontMatter"/>
      </w:pPr>
      <w:r>
        <w:rPr>
          <w:noProof/>
          <w:lang w:val="en-IN" w:eastAsia="en-IN"/>
        </w:rPr>
        <mc:AlternateContent>
          <mc:Choice Requires="wpg">
            <w:drawing>
              <wp:anchor distT="0" distB="0" distL="114300" distR="114300" simplePos="0" relativeHeight="251666944" behindDoc="0" locked="0" layoutInCell="1" allowOverlap="1" wp14:anchorId="606EDA92" wp14:editId="3A234B7C">
                <wp:simplePos x="0" y="0"/>
                <wp:positionH relativeFrom="column">
                  <wp:posOffset>2271395</wp:posOffset>
                </wp:positionH>
                <wp:positionV relativeFrom="paragraph">
                  <wp:posOffset>34925</wp:posOffset>
                </wp:positionV>
                <wp:extent cx="4079875" cy="724535"/>
                <wp:effectExtent l="4445" t="0" r="1905" b="635"/>
                <wp:wrapNone/>
                <wp:docPr id="50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9875" cy="724535"/>
                          <a:chOff x="5106" y="11073"/>
                          <a:chExt cx="6425" cy="1141"/>
                        </a:xfrm>
                      </wpg:grpSpPr>
                      <wps:wsp>
                        <wps:cNvPr id="509" name="Text Box 492"/>
                        <wps:cNvSpPr txBox="1">
                          <a:spLocks noChangeArrowheads="1"/>
                        </wps:cNvSpPr>
                        <wps:spPr bwMode="auto">
                          <a:xfrm>
                            <a:off x="5106" y="11226"/>
                            <a:ext cx="6425" cy="98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wps:txbx>
                        <wps:bodyPr rot="0" vert="horz" wrap="square" lIns="91440" tIns="45720" rIns="91440" bIns="45720" anchor="t" anchorCtr="0" upright="1">
                          <a:noAutofit/>
                        </wps:bodyPr>
                      </wps:wsp>
                      <wps:wsp>
                        <wps:cNvPr id="510" name="Straight Connector 493"/>
                        <wps:cNvCnPr>
                          <a:cxnSpLocks noChangeShapeType="1"/>
                        </wps:cNvCnPr>
                        <wps:spPr bwMode="auto">
                          <a:xfrm>
                            <a:off x="7798" y="11222"/>
                            <a:ext cx="0" cy="734"/>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s:wsp>
                        <wps:cNvPr id="513" name="Text Box 112"/>
                        <wps:cNvSpPr txBox="1">
                          <a:spLocks noChangeArrowheads="1"/>
                        </wps:cNvSpPr>
                        <wps:spPr bwMode="auto">
                          <a:xfrm>
                            <a:off x="8055" y="11073"/>
                            <a:ext cx="3365" cy="1026"/>
                          </a:xfrm>
                          <a:prstGeom prst="rect">
                            <a:avLst/>
                          </a:prstGeom>
                          <a:noFill/>
                          <a:ln>
                            <a:noFill/>
                          </a:ln>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9525">
                                <a:solidFill>
                                  <a:schemeClr val="accent5">
                                    <a:lumMod val="50000"/>
                                    <a:lumOff val="0"/>
                                  </a:schemeClr>
                                </a:solidFill>
                                <a:miter lim="800000"/>
                                <a:headEnd/>
                                <a:tailEnd/>
                              </a14:hiddenLine>
                            </a:ext>
                          </a:extLst>
                        </wps:spPr>
                        <wps:txb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EDA92" id="Group 113" o:spid="_x0000_s1027" style="position:absolute;left:0;text-align:left;margin-left:178.85pt;margin-top:2.75pt;width:321.25pt;height:57.05pt;z-index:251666944" coordorigin="5106,11073" coordsize="6425,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">
                <v:shape id="Text Box 492" o:spid="_x0000_s1028"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" stroked="f" strokeweight=".5pt">
                  <v:textbo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v:textbox>
                </v:shape>
                <v:line id="Straight Connector 493" o:spid="_x0000_s1029"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" strokecolor="red" strokeweight="1pt"/>
                <v:shape id="Text Box 112" o:spid="_x0000_s1030"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" filled="f" fillcolor="#4bacc6 [3208]" stroked="f" strokecolor="#205867 [1608]">
                  <v:textbo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mc:Fallback>
        </mc:AlternateConten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58703392" w:rsidR="00054460" w:rsidRDefault="00500BE6" w:rsidP="003B17D2">
      <w:pPr>
        <w:pStyle w:val="CVFrontMatter"/>
      </w:pPr>
      <w:r>
        <w:rPr>
          <w:noProof/>
          <w:lang w:val="en-IN" w:eastAsia="en-IN"/>
        </w:rPr>
        <mc:AlternateContent>
          <mc:Choice Requires="wpg">
            <w:drawing>
              <wp:anchor distT="0" distB="0" distL="114300" distR="114300" simplePos="0" relativeHeight="251663872" behindDoc="0" locked="0" layoutInCell="1" allowOverlap="1" wp14:anchorId="5CB7BCDE" wp14:editId="165510BF">
                <wp:simplePos x="0" y="0"/>
                <wp:positionH relativeFrom="column">
                  <wp:posOffset>3190240</wp:posOffset>
                </wp:positionH>
                <wp:positionV relativeFrom="paragraph">
                  <wp:posOffset>4347845</wp:posOffset>
                </wp:positionV>
                <wp:extent cx="3965575" cy="3981450"/>
                <wp:effectExtent l="0" t="0" r="0" b="635"/>
                <wp:wrapNone/>
                <wp:docPr id="489"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3981450"/>
                          <a:chOff x="0" y="0"/>
                          <a:chExt cx="39658" cy="39815"/>
                        </a:xfrm>
                      </wpg:grpSpPr>
                      <wpg:grpSp>
                        <wpg:cNvPr id="490" name="Group 490"/>
                        <wpg:cNvGrpSpPr>
                          <a:grpSpLocks/>
                        </wpg:cNvGrpSpPr>
                        <wpg:grpSpPr bwMode="auto">
                          <a:xfrm>
                            <a:off x="823" y="32938"/>
                            <a:ext cx="38835" cy="6877"/>
                            <a:chOff x="0" y="4601"/>
                            <a:chExt cx="42914" cy="7004"/>
                          </a:xfrm>
                        </wpg:grpSpPr>
                        <pic:pic xmlns:pic="http://schemas.openxmlformats.org/drawingml/2006/picture">
                          <pic:nvPicPr>
                            <pic:cNvPr id="491"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5839"/>
                              <a:ext cx="18288" cy="4166"/>
                            </a:xfrm>
                            <a:prstGeom prst="rect">
                              <a:avLst/>
                            </a:prstGeom>
                            <a:noFill/>
                            <a:extLst>
                              <a:ext uri="{909E8E84-426E-40DD-AFC4-6F175D3DCCD1}">
                                <a14:hiddenFill xmlns:a14="http://schemas.microsoft.com/office/drawing/2010/main">
                                  <a:solidFill>
                                    <a:srgbClr val="FFFFFF"/>
                                  </a:solidFill>
                                </a14:hiddenFill>
                              </a:ext>
                            </a:extLst>
                          </pic:spPr>
                        </pic:pic>
                        <wps:wsp>
                          <wps:cNvPr id="494" name="Text Box 492"/>
                          <wps:cNvSpPr txBox="1">
                            <a:spLocks noChangeArrowheads="1"/>
                          </wps:cNvSpPr>
                          <wps:spPr bwMode="auto">
                            <a:xfrm>
                              <a:off x="21250" y="4601"/>
                              <a:ext cx="21664" cy="7004"/>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s:wsp>
                          <wps:cNvPr id="497" name="Straight Connector 493"/>
                          <wps:cNvCnPr>
                            <a:cxnSpLocks noChangeShapeType="1"/>
                          </wps:cNvCnPr>
                          <wps:spPr bwMode="auto">
                            <a:xfrm>
                              <a:off x="20759" y="5510"/>
                              <a:ext cx="0" cy="4749"/>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g:grpSp>
                      <wps:wsp>
                        <wps:cNvPr id="498" name="Text Box 113"/>
                        <wps:cNvSpPr txBox="1">
                          <a:spLocks noChangeArrowheads="1"/>
                        </wps:cNvSpPr>
                        <wps:spPr bwMode="auto">
                          <a:xfrm>
                            <a:off x="0" y="10214"/>
                            <a:ext cx="31172" cy="10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pic:pic xmlns:pic="http://schemas.openxmlformats.org/drawingml/2006/picture">
                        <pic:nvPicPr>
                          <pic:cNvPr id="506" name="graphic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8" y="0"/>
                            <a:ext cx="16777" cy="3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B7BCDE" id="Group 456" o:spid="_x0000_s1031"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">
                <v:group id="Group 490" o:spid="_x0000_s1032"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33"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17" o:title=""/>
                  </v:shape>
                  <v:shape id="Text Box 492" o:spid="_x0000_s1034"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035"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" strokecolor="red" strokeweight="1pt"/>
                </v:group>
                <v:shape id="Text Box 113" o:spid="_x0000_s1036"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037"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">
                  <v:imagedata r:id="rId17" o:title=""/>
                </v:shape>
              </v:group>
            </w:pict>
          </mc:Fallback>
        </mc:AlternateContent>
      </w:r>
    </w:p>
    <w:p w14:paraId="0B7DA476" w14:textId="77777777" w:rsidR="00077FA4" w:rsidRDefault="00077FA4" w:rsidP="003B17D2">
      <w:pPr>
        <w:pStyle w:val="CVFrontMatter"/>
        <w:sectPr w:rsidR="00077FA4" w:rsidSect="00A44AA2">
          <w:headerReference w:type="even" r:id="rId18"/>
          <w:headerReference w:type="default" r:id="rId19"/>
          <w:footerReference w:type="even" r:id="rId20"/>
          <w:footerReference w:type="default" r:id="rId21"/>
          <w:headerReference w:type="first" r:id="rId22"/>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E7BBB99" w14:textId="77777777" w:rsidR="00FB2F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D89574" w14:textId="08F975B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_Toc25574488 \h </w:instrText>
      </w:r>
      <w:r>
        <w:rPr>
          <w:noProof/>
        </w:rPr>
      </w:r>
      <w:r>
        <w:rPr>
          <w:noProof/>
        </w:rPr>
        <w:fldChar w:fldCharType="separate"/>
      </w:r>
      <w:r>
        <w:rPr>
          <w:noProof/>
        </w:rPr>
        <w:t>4</w:t>
      </w:r>
      <w:r>
        <w:rPr>
          <w:noProof/>
        </w:rPr>
        <w:fldChar w:fldCharType="end"/>
      </w:r>
    </w:p>
    <w:p w14:paraId="7EEA57CE" w14:textId="0560F6F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_Toc25574489 \h </w:instrText>
      </w:r>
      <w:r>
        <w:rPr>
          <w:noProof/>
        </w:rPr>
      </w:r>
      <w:r>
        <w:rPr>
          <w:noProof/>
        </w:rPr>
        <w:fldChar w:fldCharType="separate"/>
      </w:r>
      <w:r>
        <w:rPr>
          <w:noProof/>
        </w:rPr>
        <w:t>4</w:t>
      </w:r>
      <w:r>
        <w:rPr>
          <w:noProof/>
        </w:rPr>
        <w:fldChar w:fldCharType="end"/>
      </w:r>
    </w:p>
    <w:p w14:paraId="7F3783C7" w14:textId="256CEEC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_Toc25574490 \h </w:instrText>
      </w:r>
      <w:r>
        <w:rPr>
          <w:noProof/>
        </w:rPr>
      </w:r>
      <w:r>
        <w:rPr>
          <w:noProof/>
        </w:rPr>
        <w:fldChar w:fldCharType="separate"/>
      </w:r>
      <w:r>
        <w:rPr>
          <w:noProof/>
        </w:rPr>
        <w:t>4</w:t>
      </w:r>
      <w:r>
        <w:rPr>
          <w:noProof/>
        </w:rPr>
        <w:fldChar w:fldCharType="end"/>
      </w:r>
    </w:p>
    <w:p w14:paraId="0FC75292" w14:textId="18EE298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A0EFA">
        <w:rPr>
          <w:b w:val="0"/>
          <w:bCs/>
          <w:noProof/>
          <w:color w:val="4F81BD" w:themeColor="accent1"/>
          <w:spacing w:val="5"/>
        </w:rPr>
        <w:t xml:space="preserve"> </w:t>
      </w:r>
      <w:r>
        <w:rPr>
          <w:noProof/>
        </w:rPr>
        <w:t>of</w:t>
      </w:r>
      <w:r w:rsidRPr="00EA0EFA">
        <w:rPr>
          <w:b w:val="0"/>
          <w:bCs/>
          <w:noProof/>
          <w:color w:val="4F81BD" w:themeColor="accent1"/>
          <w:spacing w:val="5"/>
        </w:rPr>
        <w:t xml:space="preserve"> </w:t>
      </w:r>
      <w:r>
        <w:rPr>
          <w:noProof/>
        </w:rPr>
        <w:t>this</w:t>
      </w:r>
      <w:r w:rsidRPr="00EA0EF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_Toc25574491 \h </w:instrText>
      </w:r>
      <w:r>
        <w:rPr>
          <w:noProof/>
        </w:rPr>
      </w:r>
      <w:r>
        <w:rPr>
          <w:noProof/>
        </w:rPr>
        <w:fldChar w:fldCharType="separate"/>
      </w:r>
      <w:r>
        <w:rPr>
          <w:noProof/>
        </w:rPr>
        <w:t>4</w:t>
      </w:r>
      <w:r>
        <w:rPr>
          <w:noProof/>
        </w:rPr>
        <w:fldChar w:fldCharType="end"/>
      </w:r>
    </w:p>
    <w:p w14:paraId="6CB76674" w14:textId="139C81A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_Toc25574492 \h </w:instrText>
      </w:r>
      <w:r>
        <w:rPr>
          <w:noProof/>
        </w:rPr>
      </w:r>
      <w:r>
        <w:rPr>
          <w:noProof/>
        </w:rPr>
        <w:fldChar w:fldCharType="separate"/>
      </w:r>
      <w:r>
        <w:rPr>
          <w:noProof/>
        </w:rPr>
        <w:t>5</w:t>
      </w:r>
      <w:r>
        <w:rPr>
          <w:noProof/>
        </w:rPr>
        <w:fldChar w:fldCharType="end"/>
      </w:r>
    </w:p>
    <w:p w14:paraId="52E271EA" w14:textId="24DDBFF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_Toc25574493 \h </w:instrText>
      </w:r>
      <w:r>
        <w:rPr>
          <w:noProof/>
        </w:rPr>
      </w:r>
      <w:r>
        <w:rPr>
          <w:noProof/>
        </w:rPr>
        <w:fldChar w:fldCharType="separate"/>
      </w:r>
      <w:r>
        <w:rPr>
          <w:noProof/>
        </w:rPr>
        <w:t>5</w:t>
      </w:r>
      <w:r>
        <w:rPr>
          <w:noProof/>
        </w:rPr>
        <w:fldChar w:fldCharType="end"/>
      </w:r>
    </w:p>
    <w:p w14:paraId="54390EED" w14:textId="49B5EAD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_Toc25574494 \h </w:instrText>
      </w:r>
      <w:r>
        <w:rPr>
          <w:noProof/>
        </w:rPr>
      </w:r>
      <w:r>
        <w:rPr>
          <w:noProof/>
        </w:rPr>
        <w:fldChar w:fldCharType="separate"/>
      </w:r>
      <w:r>
        <w:rPr>
          <w:noProof/>
        </w:rPr>
        <w:t>5</w:t>
      </w:r>
      <w:r>
        <w:rPr>
          <w:noProof/>
        </w:rPr>
        <w:fldChar w:fldCharType="end"/>
      </w:r>
    </w:p>
    <w:p w14:paraId="2BFE69AC" w14:textId="0F1E21D4" w:rsidR="00FB2F5D" w:rsidRDefault="00FB2F5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A0EFA">
        <w:rPr>
          <w:rFonts w:cstheme="majorHAnsi"/>
          <w:noProof/>
        </w:rPr>
        <w:t>—</w:t>
      </w:r>
      <w:r>
        <w:rPr>
          <w:noProof/>
        </w:rPr>
        <w:t>User Function</w:t>
      </w:r>
      <w:r>
        <w:rPr>
          <w:noProof/>
        </w:rPr>
        <w:tab/>
      </w:r>
      <w:r>
        <w:rPr>
          <w:noProof/>
        </w:rPr>
        <w:fldChar w:fldCharType="begin"/>
      </w:r>
      <w:r>
        <w:rPr>
          <w:noProof/>
        </w:rPr>
        <w:instrText xml:space="preserve"> PAGEREF _Toc25574495 \h </w:instrText>
      </w:r>
      <w:r>
        <w:rPr>
          <w:noProof/>
        </w:rPr>
      </w:r>
      <w:r>
        <w:rPr>
          <w:noProof/>
        </w:rPr>
        <w:fldChar w:fldCharType="separate"/>
      </w:r>
      <w:r>
        <w:rPr>
          <w:noProof/>
        </w:rPr>
        <w:t>7</w:t>
      </w:r>
      <w:r>
        <w:rPr>
          <w:noProof/>
        </w:rPr>
        <w:fldChar w:fldCharType="end"/>
      </w:r>
    </w:p>
    <w:p w14:paraId="5A28C193" w14:textId="06C03812"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A0EFA">
        <w:rPr>
          <w:rFonts w:cstheme="majorHAnsi"/>
          <w:noProof/>
        </w:rPr>
        <w:t xml:space="preserve"> </w:t>
      </w:r>
      <w:r>
        <w:rPr>
          <w:noProof/>
        </w:rPr>
        <w:t>Overview</w:t>
      </w:r>
      <w:r>
        <w:rPr>
          <w:noProof/>
        </w:rPr>
        <w:tab/>
      </w:r>
      <w:r>
        <w:rPr>
          <w:noProof/>
        </w:rPr>
        <w:fldChar w:fldCharType="begin"/>
      </w:r>
      <w:r>
        <w:rPr>
          <w:noProof/>
        </w:rPr>
        <w:instrText xml:space="preserve"> PAGEREF _Toc25574496 \h </w:instrText>
      </w:r>
      <w:r>
        <w:rPr>
          <w:noProof/>
        </w:rPr>
      </w:r>
      <w:r>
        <w:rPr>
          <w:noProof/>
        </w:rPr>
        <w:fldChar w:fldCharType="separate"/>
      </w:r>
      <w:r>
        <w:rPr>
          <w:noProof/>
        </w:rPr>
        <w:t>8</w:t>
      </w:r>
      <w:r>
        <w:rPr>
          <w:noProof/>
        </w:rPr>
        <w:fldChar w:fldCharType="end"/>
      </w:r>
    </w:p>
    <w:p w14:paraId="6897194A" w14:textId="0A44574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_Toc25574497 \h </w:instrText>
      </w:r>
      <w:r>
        <w:rPr>
          <w:noProof/>
        </w:rPr>
      </w:r>
      <w:r>
        <w:rPr>
          <w:noProof/>
        </w:rPr>
        <w:fldChar w:fldCharType="separate"/>
      </w:r>
      <w:r>
        <w:rPr>
          <w:noProof/>
        </w:rPr>
        <w:t>9</w:t>
      </w:r>
      <w:r>
        <w:rPr>
          <w:noProof/>
        </w:rPr>
        <w:fldChar w:fldCharType="end"/>
      </w:r>
    </w:p>
    <w:p w14:paraId="07B21383" w14:textId="5368839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A0EFA">
        <w:rPr>
          <w:rFonts w:cs="Calibri"/>
          <w:noProof/>
        </w:rPr>
        <w:t>—</w:t>
      </w:r>
      <w:r>
        <w:rPr>
          <w:noProof/>
        </w:rPr>
        <w:t>First Time User</w:t>
      </w:r>
      <w:r>
        <w:rPr>
          <w:noProof/>
        </w:rPr>
        <w:tab/>
      </w:r>
      <w:r>
        <w:rPr>
          <w:noProof/>
        </w:rPr>
        <w:fldChar w:fldCharType="begin"/>
      </w:r>
      <w:r>
        <w:rPr>
          <w:noProof/>
        </w:rPr>
        <w:instrText xml:space="preserve"> PAGEREF _Toc25574498 \h </w:instrText>
      </w:r>
      <w:r>
        <w:rPr>
          <w:noProof/>
        </w:rPr>
      </w:r>
      <w:r>
        <w:rPr>
          <w:noProof/>
        </w:rPr>
        <w:fldChar w:fldCharType="separate"/>
      </w:r>
      <w:r>
        <w:rPr>
          <w:noProof/>
        </w:rPr>
        <w:t>10</w:t>
      </w:r>
      <w:r>
        <w:rPr>
          <w:noProof/>
        </w:rPr>
        <w:fldChar w:fldCharType="end"/>
      </w:r>
    </w:p>
    <w:p w14:paraId="55A34415" w14:textId="21898AF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_Toc25574499 \h </w:instrText>
      </w:r>
      <w:r>
        <w:rPr>
          <w:noProof/>
        </w:rPr>
      </w:r>
      <w:r>
        <w:rPr>
          <w:noProof/>
        </w:rPr>
        <w:fldChar w:fldCharType="separate"/>
      </w:r>
      <w:r>
        <w:rPr>
          <w:noProof/>
        </w:rPr>
        <w:t>15</w:t>
      </w:r>
      <w:r>
        <w:rPr>
          <w:noProof/>
        </w:rPr>
        <w:fldChar w:fldCharType="end"/>
      </w:r>
    </w:p>
    <w:p w14:paraId="7377BC02" w14:textId="0CF912C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_Toc25574500 \h </w:instrText>
      </w:r>
      <w:r>
        <w:rPr>
          <w:noProof/>
        </w:rPr>
      </w:r>
      <w:r>
        <w:rPr>
          <w:noProof/>
        </w:rPr>
        <w:fldChar w:fldCharType="separate"/>
      </w:r>
      <w:r>
        <w:rPr>
          <w:noProof/>
        </w:rPr>
        <w:t>15</w:t>
      </w:r>
      <w:r>
        <w:rPr>
          <w:noProof/>
        </w:rPr>
        <w:fldChar w:fldCharType="end"/>
      </w:r>
    </w:p>
    <w:p w14:paraId="53748586" w14:textId="4A9BFD55"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A0EFA">
        <w:rPr>
          <w:rFonts w:cstheme="majorHAnsi"/>
          <w:noProof/>
        </w:rPr>
        <w:t>—</w:t>
      </w:r>
      <w:r>
        <w:rPr>
          <w:noProof/>
        </w:rPr>
        <w:t>Screen Layout and Navigation</w:t>
      </w:r>
      <w:r>
        <w:rPr>
          <w:noProof/>
        </w:rPr>
        <w:tab/>
      </w:r>
      <w:r>
        <w:rPr>
          <w:noProof/>
        </w:rPr>
        <w:fldChar w:fldCharType="begin"/>
      </w:r>
      <w:r>
        <w:rPr>
          <w:noProof/>
        </w:rPr>
        <w:instrText xml:space="preserve"> PAGEREF _Toc25574501 \h </w:instrText>
      </w:r>
      <w:r>
        <w:rPr>
          <w:noProof/>
        </w:rPr>
      </w:r>
      <w:r>
        <w:rPr>
          <w:noProof/>
        </w:rPr>
        <w:fldChar w:fldCharType="separate"/>
      </w:r>
      <w:r>
        <w:rPr>
          <w:noProof/>
        </w:rPr>
        <w:t>17</w:t>
      </w:r>
      <w:r>
        <w:rPr>
          <w:noProof/>
        </w:rPr>
        <w:fldChar w:fldCharType="end"/>
      </w:r>
    </w:p>
    <w:p w14:paraId="383335A1" w14:textId="0F5584C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_Toc25574502 \h </w:instrText>
      </w:r>
      <w:r>
        <w:rPr>
          <w:noProof/>
        </w:rPr>
      </w:r>
      <w:r>
        <w:rPr>
          <w:noProof/>
        </w:rPr>
        <w:fldChar w:fldCharType="separate"/>
      </w:r>
      <w:r>
        <w:rPr>
          <w:noProof/>
        </w:rPr>
        <w:t>18</w:t>
      </w:r>
      <w:r>
        <w:rPr>
          <w:noProof/>
        </w:rPr>
        <w:fldChar w:fldCharType="end"/>
      </w:r>
    </w:p>
    <w:p w14:paraId="1F9D3410" w14:textId="59EF06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_Toc25574503 \h </w:instrText>
      </w:r>
      <w:r>
        <w:rPr>
          <w:noProof/>
        </w:rPr>
      </w:r>
      <w:r>
        <w:rPr>
          <w:noProof/>
        </w:rPr>
        <w:fldChar w:fldCharType="separate"/>
      </w:r>
      <w:r>
        <w:rPr>
          <w:noProof/>
        </w:rPr>
        <w:t>20</w:t>
      </w:r>
      <w:r>
        <w:rPr>
          <w:noProof/>
        </w:rPr>
        <w:fldChar w:fldCharType="end"/>
      </w:r>
    </w:p>
    <w:p w14:paraId="6CE303BB" w14:textId="001F7DB8"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_Toc25574504 \h </w:instrText>
      </w:r>
      <w:r>
        <w:rPr>
          <w:noProof/>
        </w:rPr>
      </w:r>
      <w:r>
        <w:rPr>
          <w:noProof/>
        </w:rPr>
        <w:fldChar w:fldCharType="separate"/>
      </w:r>
      <w:r>
        <w:rPr>
          <w:noProof/>
        </w:rPr>
        <w:t>20</w:t>
      </w:r>
      <w:r>
        <w:rPr>
          <w:noProof/>
        </w:rPr>
        <w:fldChar w:fldCharType="end"/>
      </w:r>
    </w:p>
    <w:p w14:paraId="5C13066E" w14:textId="0594AAF7"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A0EFA">
        <w:rPr>
          <w:rFonts w:cs="Calibri"/>
          <w:noProof/>
        </w:rPr>
        <w:t>—L</w:t>
      </w:r>
      <w:r>
        <w:rPr>
          <w:noProof/>
        </w:rPr>
        <w:t>ayout and Navigation</w:t>
      </w:r>
      <w:r>
        <w:rPr>
          <w:noProof/>
        </w:rPr>
        <w:tab/>
      </w:r>
      <w:r>
        <w:rPr>
          <w:noProof/>
        </w:rPr>
        <w:fldChar w:fldCharType="begin"/>
      </w:r>
      <w:r>
        <w:rPr>
          <w:noProof/>
        </w:rPr>
        <w:instrText xml:space="preserve"> PAGEREF _Toc25574505 \h </w:instrText>
      </w:r>
      <w:r>
        <w:rPr>
          <w:noProof/>
        </w:rPr>
      </w:r>
      <w:r>
        <w:rPr>
          <w:noProof/>
        </w:rPr>
        <w:fldChar w:fldCharType="separate"/>
      </w:r>
      <w:r>
        <w:rPr>
          <w:noProof/>
        </w:rPr>
        <w:t>21</w:t>
      </w:r>
      <w:r>
        <w:rPr>
          <w:noProof/>
        </w:rPr>
        <w:fldChar w:fldCharType="end"/>
      </w:r>
    </w:p>
    <w:p w14:paraId="60EAA092" w14:textId="766EF214"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_Toc25574506 \h </w:instrText>
      </w:r>
      <w:r>
        <w:rPr>
          <w:noProof/>
        </w:rPr>
      </w:r>
      <w:r>
        <w:rPr>
          <w:noProof/>
        </w:rPr>
        <w:fldChar w:fldCharType="separate"/>
      </w:r>
      <w:r>
        <w:rPr>
          <w:noProof/>
        </w:rPr>
        <w:t>26</w:t>
      </w:r>
      <w:r>
        <w:rPr>
          <w:noProof/>
        </w:rPr>
        <w:fldChar w:fldCharType="end"/>
      </w:r>
    </w:p>
    <w:p w14:paraId="241EEF7C" w14:textId="686796C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_Toc25574507 \h </w:instrText>
      </w:r>
      <w:r>
        <w:rPr>
          <w:noProof/>
        </w:rPr>
      </w:r>
      <w:r>
        <w:rPr>
          <w:noProof/>
        </w:rPr>
        <w:fldChar w:fldCharType="separate"/>
      </w:r>
      <w:r>
        <w:rPr>
          <w:noProof/>
        </w:rPr>
        <w:t>27</w:t>
      </w:r>
      <w:r>
        <w:rPr>
          <w:noProof/>
        </w:rPr>
        <w:fldChar w:fldCharType="end"/>
      </w:r>
    </w:p>
    <w:p w14:paraId="51D637D8" w14:textId="0915250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_Toc25574508 \h </w:instrText>
      </w:r>
      <w:r>
        <w:rPr>
          <w:noProof/>
        </w:rPr>
      </w:r>
      <w:r>
        <w:rPr>
          <w:noProof/>
        </w:rPr>
        <w:fldChar w:fldCharType="separate"/>
      </w:r>
      <w:r>
        <w:rPr>
          <w:noProof/>
        </w:rPr>
        <w:t>31</w:t>
      </w:r>
      <w:r>
        <w:rPr>
          <w:noProof/>
        </w:rPr>
        <w:fldChar w:fldCharType="end"/>
      </w:r>
    </w:p>
    <w:p w14:paraId="22294478" w14:textId="3306CDD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_Toc25574509 \h </w:instrText>
      </w:r>
      <w:r>
        <w:rPr>
          <w:noProof/>
        </w:rPr>
      </w:r>
      <w:r>
        <w:rPr>
          <w:noProof/>
        </w:rPr>
        <w:fldChar w:fldCharType="separate"/>
      </w:r>
      <w:r>
        <w:rPr>
          <w:noProof/>
        </w:rPr>
        <w:t>33</w:t>
      </w:r>
      <w:r>
        <w:rPr>
          <w:noProof/>
        </w:rPr>
        <w:fldChar w:fldCharType="end"/>
      </w:r>
    </w:p>
    <w:p w14:paraId="243471C2" w14:textId="25CA20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_Toc25574510 \h </w:instrText>
      </w:r>
      <w:r>
        <w:rPr>
          <w:noProof/>
        </w:rPr>
      </w:r>
      <w:r>
        <w:rPr>
          <w:noProof/>
        </w:rPr>
        <w:fldChar w:fldCharType="separate"/>
      </w:r>
      <w:r>
        <w:rPr>
          <w:noProof/>
        </w:rPr>
        <w:t>33</w:t>
      </w:r>
      <w:r>
        <w:rPr>
          <w:noProof/>
        </w:rPr>
        <w:fldChar w:fldCharType="end"/>
      </w:r>
    </w:p>
    <w:p w14:paraId="0AFCE1DE" w14:textId="4F2DFE98"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_Toc25574511 \h </w:instrText>
      </w:r>
      <w:r>
        <w:rPr>
          <w:noProof/>
        </w:rPr>
      </w:r>
      <w:r>
        <w:rPr>
          <w:noProof/>
        </w:rPr>
        <w:fldChar w:fldCharType="separate"/>
      </w:r>
      <w:r>
        <w:rPr>
          <w:noProof/>
        </w:rPr>
        <w:t>35</w:t>
      </w:r>
      <w:r>
        <w:rPr>
          <w:noProof/>
        </w:rPr>
        <w:fldChar w:fldCharType="end"/>
      </w:r>
    </w:p>
    <w:p w14:paraId="2271B294" w14:textId="70CE3B7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_Toc25574512 \h </w:instrText>
      </w:r>
      <w:r>
        <w:rPr>
          <w:noProof/>
        </w:rPr>
      </w:r>
      <w:r>
        <w:rPr>
          <w:noProof/>
        </w:rPr>
        <w:fldChar w:fldCharType="separate"/>
      </w:r>
      <w:r>
        <w:rPr>
          <w:noProof/>
        </w:rPr>
        <w:t>39</w:t>
      </w:r>
      <w:r>
        <w:rPr>
          <w:noProof/>
        </w:rPr>
        <w:fldChar w:fldCharType="end"/>
      </w:r>
    </w:p>
    <w:p w14:paraId="7EDCA2B1" w14:textId="0F54C98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_Toc25574513 \h </w:instrText>
      </w:r>
      <w:r>
        <w:rPr>
          <w:noProof/>
        </w:rPr>
      </w:r>
      <w:r>
        <w:rPr>
          <w:noProof/>
        </w:rPr>
        <w:fldChar w:fldCharType="separate"/>
      </w:r>
      <w:r>
        <w:rPr>
          <w:noProof/>
        </w:rPr>
        <w:t>41</w:t>
      </w:r>
      <w:r>
        <w:rPr>
          <w:noProof/>
        </w:rPr>
        <w:fldChar w:fldCharType="end"/>
      </w:r>
    </w:p>
    <w:p w14:paraId="715A52B7" w14:textId="72EE767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_Toc25574514 \h </w:instrText>
      </w:r>
      <w:r>
        <w:rPr>
          <w:noProof/>
        </w:rPr>
      </w:r>
      <w:r>
        <w:rPr>
          <w:noProof/>
        </w:rPr>
        <w:fldChar w:fldCharType="separate"/>
      </w:r>
      <w:r>
        <w:rPr>
          <w:noProof/>
        </w:rPr>
        <w:t>43</w:t>
      </w:r>
      <w:r>
        <w:rPr>
          <w:noProof/>
        </w:rPr>
        <w:fldChar w:fldCharType="end"/>
      </w:r>
    </w:p>
    <w:p w14:paraId="31241E68" w14:textId="7BD1474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_Toc25574515 \h </w:instrText>
      </w:r>
      <w:r>
        <w:rPr>
          <w:noProof/>
        </w:rPr>
      </w:r>
      <w:r>
        <w:rPr>
          <w:noProof/>
        </w:rPr>
        <w:fldChar w:fldCharType="separate"/>
      </w:r>
      <w:r>
        <w:rPr>
          <w:noProof/>
        </w:rPr>
        <w:t>46</w:t>
      </w:r>
      <w:r>
        <w:rPr>
          <w:noProof/>
        </w:rPr>
        <w:fldChar w:fldCharType="end"/>
      </w:r>
    </w:p>
    <w:p w14:paraId="51AF5339" w14:textId="21BC7BA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_Toc25574516 \h </w:instrText>
      </w:r>
      <w:r>
        <w:rPr>
          <w:noProof/>
        </w:rPr>
      </w:r>
      <w:r>
        <w:rPr>
          <w:noProof/>
        </w:rPr>
        <w:fldChar w:fldCharType="separate"/>
      </w:r>
      <w:r>
        <w:rPr>
          <w:noProof/>
        </w:rPr>
        <w:t>47</w:t>
      </w:r>
      <w:r>
        <w:rPr>
          <w:noProof/>
        </w:rPr>
        <w:fldChar w:fldCharType="end"/>
      </w:r>
    </w:p>
    <w:p w14:paraId="4E188A92" w14:textId="21978BE6"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_Toc25574517 \h </w:instrText>
      </w:r>
      <w:r>
        <w:rPr>
          <w:noProof/>
        </w:rPr>
      </w:r>
      <w:r>
        <w:rPr>
          <w:noProof/>
        </w:rPr>
        <w:fldChar w:fldCharType="separate"/>
      </w:r>
      <w:r>
        <w:rPr>
          <w:noProof/>
        </w:rPr>
        <w:t>48</w:t>
      </w:r>
      <w:r>
        <w:rPr>
          <w:noProof/>
        </w:rPr>
        <w:fldChar w:fldCharType="end"/>
      </w:r>
    </w:p>
    <w:p w14:paraId="1E88ED37" w14:textId="1654B77C"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_Toc25574518 \h </w:instrText>
      </w:r>
      <w:r>
        <w:rPr>
          <w:noProof/>
        </w:rPr>
      </w:r>
      <w:r>
        <w:rPr>
          <w:noProof/>
        </w:rPr>
        <w:fldChar w:fldCharType="separate"/>
      </w:r>
      <w:r>
        <w:rPr>
          <w:noProof/>
        </w:rPr>
        <w:t>50</w:t>
      </w:r>
      <w:r>
        <w:rPr>
          <w:noProof/>
        </w:rPr>
        <w:fldChar w:fldCharType="end"/>
      </w:r>
    </w:p>
    <w:p w14:paraId="06011939" w14:textId="1627497A"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_Toc25574519 \h </w:instrText>
      </w:r>
      <w:r>
        <w:rPr>
          <w:noProof/>
        </w:rPr>
      </w:r>
      <w:r>
        <w:rPr>
          <w:noProof/>
        </w:rPr>
        <w:fldChar w:fldCharType="separate"/>
      </w:r>
      <w:r>
        <w:rPr>
          <w:noProof/>
        </w:rPr>
        <w:t>54</w:t>
      </w:r>
      <w:r>
        <w:rPr>
          <w:noProof/>
        </w:rPr>
        <w:fldChar w:fldCharType="end"/>
      </w:r>
    </w:p>
    <w:p w14:paraId="733142B2" w14:textId="230847F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_Toc25574520 \h </w:instrText>
      </w:r>
      <w:r>
        <w:rPr>
          <w:noProof/>
        </w:rPr>
      </w:r>
      <w:r>
        <w:rPr>
          <w:noProof/>
        </w:rPr>
        <w:fldChar w:fldCharType="separate"/>
      </w:r>
      <w:r>
        <w:rPr>
          <w:noProof/>
        </w:rPr>
        <w:t>54</w:t>
      </w:r>
      <w:r>
        <w:rPr>
          <w:noProof/>
        </w:rPr>
        <w:fldChar w:fldCharType="end"/>
      </w:r>
    </w:p>
    <w:p w14:paraId="43D8A033" w14:textId="51EB503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_Toc25574521 \h </w:instrText>
      </w:r>
      <w:r>
        <w:rPr>
          <w:noProof/>
        </w:rPr>
      </w:r>
      <w:r>
        <w:rPr>
          <w:noProof/>
        </w:rPr>
        <w:fldChar w:fldCharType="separate"/>
      </w:r>
      <w:r>
        <w:rPr>
          <w:noProof/>
        </w:rPr>
        <w:t>55</w:t>
      </w:r>
      <w:r>
        <w:rPr>
          <w:noProof/>
        </w:rPr>
        <w:fldChar w:fldCharType="end"/>
      </w:r>
    </w:p>
    <w:p w14:paraId="68868FFA" w14:textId="6C6EEFE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_Toc25574522 \h </w:instrText>
      </w:r>
      <w:r>
        <w:rPr>
          <w:noProof/>
        </w:rPr>
      </w:r>
      <w:r>
        <w:rPr>
          <w:noProof/>
        </w:rPr>
        <w:fldChar w:fldCharType="separate"/>
      </w:r>
      <w:r>
        <w:rPr>
          <w:noProof/>
        </w:rPr>
        <w:t>56</w:t>
      </w:r>
      <w:r>
        <w:rPr>
          <w:noProof/>
        </w:rPr>
        <w:fldChar w:fldCharType="end"/>
      </w:r>
    </w:p>
    <w:p w14:paraId="0D4E66A7" w14:textId="172BB10A"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_Toc25574523 \h </w:instrText>
      </w:r>
      <w:r>
        <w:rPr>
          <w:noProof/>
        </w:rPr>
      </w:r>
      <w:r>
        <w:rPr>
          <w:noProof/>
        </w:rPr>
        <w:fldChar w:fldCharType="separate"/>
      </w:r>
      <w:r>
        <w:rPr>
          <w:noProof/>
        </w:rPr>
        <w:t>57</w:t>
      </w:r>
      <w:r>
        <w:rPr>
          <w:noProof/>
        </w:rPr>
        <w:fldChar w:fldCharType="end"/>
      </w:r>
    </w:p>
    <w:p w14:paraId="13C4DFAD" w14:textId="758B229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_Toc25574524 \h </w:instrText>
      </w:r>
      <w:r>
        <w:rPr>
          <w:noProof/>
        </w:rPr>
      </w:r>
      <w:r>
        <w:rPr>
          <w:noProof/>
        </w:rPr>
        <w:fldChar w:fldCharType="separate"/>
      </w:r>
      <w:r>
        <w:rPr>
          <w:noProof/>
        </w:rPr>
        <w:t>59</w:t>
      </w:r>
      <w:r>
        <w:rPr>
          <w:noProof/>
        </w:rPr>
        <w:fldChar w:fldCharType="end"/>
      </w:r>
    </w:p>
    <w:p w14:paraId="02C59C82" w14:textId="535740D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A0EFA">
        <w:rPr>
          <w:rFonts w:cs="Calibri"/>
          <w:noProof/>
        </w:rPr>
        <w:t>—</w:t>
      </w:r>
      <w:r>
        <w:rPr>
          <w:noProof/>
        </w:rPr>
        <w:t>Geo-Map View Layout</w:t>
      </w:r>
      <w:r>
        <w:rPr>
          <w:noProof/>
        </w:rPr>
        <w:tab/>
      </w:r>
      <w:r>
        <w:rPr>
          <w:noProof/>
        </w:rPr>
        <w:fldChar w:fldCharType="begin"/>
      </w:r>
      <w:r>
        <w:rPr>
          <w:noProof/>
        </w:rPr>
        <w:instrText xml:space="preserve"> PAGEREF _Toc25574525 \h </w:instrText>
      </w:r>
      <w:r>
        <w:rPr>
          <w:noProof/>
        </w:rPr>
      </w:r>
      <w:r>
        <w:rPr>
          <w:noProof/>
        </w:rPr>
        <w:fldChar w:fldCharType="separate"/>
      </w:r>
      <w:r>
        <w:rPr>
          <w:noProof/>
        </w:rPr>
        <w:t>60</w:t>
      </w:r>
      <w:r>
        <w:rPr>
          <w:noProof/>
        </w:rPr>
        <w:fldChar w:fldCharType="end"/>
      </w:r>
    </w:p>
    <w:p w14:paraId="7211E497" w14:textId="3775E33E"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_Toc25574526 \h </w:instrText>
      </w:r>
      <w:r>
        <w:rPr>
          <w:noProof/>
        </w:rPr>
      </w:r>
      <w:r>
        <w:rPr>
          <w:noProof/>
        </w:rPr>
        <w:fldChar w:fldCharType="separate"/>
      </w:r>
      <w:r>
        <w:rPr>
          <w:noProof/>
        </w:rPr>
        <w:t>63</w:t>
      </w:r>
      <w:r>
        <w:rPr>
          <w:noProof/>
        </w:rPr>
        <w:fldChar w:fldCharType="end"/>
      </w:r>
    </w:p>
    <w:p w14:paraId="337B6BFF" w14:textId="45603FF1" w:rsidR="00FB2F5D" w:rsidRDefault="00FB2F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_Toc25574527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5"/>
          <w:footerReference w:type="first" r:id="rId26"/>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5574488"/>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5574489"/>
      <w:r>
        <w:t>About Navvis Coreo U</w:t>
      </w:r>
      <w:r w:rsidR="00E106ED">
        <w:t>EE</w:t>
      </w:r>
      <w:bookmarkEnd w:id="4"/>
    </w:p>
    <w:p w14:paraId="5C19BD20" w14:textId="4459C75D" w:rsidR="004B4D2F" w:rsidRDefault="004B4D2F" w:rsidP="004B4D2F">
      <w:pPr>
        <w:pStyle w:val="ChapterBodyCopy"/>
        <w:rPr>
          <w:rFonts w:cs="Calibri"/>
          <w:color w:val="000000"/>
        </w:rPr>
      </w:pPr>
      <w:commentRangeStart w:id="5"/>
      <w:r>
        <w:rPr>
          <w:rFonts w:cs="Calibri"/>
          <w:color w:val="000000"/>
        </w:rPr>
        <w:t xml:space="preserve">The UEE application supports the display of </w:t>
      </w:r>
      <w:del w:id="6" w:author="Joshua Wilson" w:date="2019-12-20T09:02:00Z">
        <w:r w:rsidDel="00500BE6">
          <w:rPr>
            <w:rFonts w:cs="Calibri"/>
            <w:color w:val="000000"/>
          </w:rPr>
          <w:delText xml:space="preserve">other </w:delText>
        </w:r>
      </w:del>
      <w:r>
        <w:rPr>
          <w:rFonts w:cs="Calibri"/>
          <w:color w:val="000000"/>
        </w:rPr>
        <w:t xml:space="preserve">Coreo ecosystem applications such as Coreo View, Coreo Home, and Coreo Analytics </w:t>
      </w:r>
      <w:ins w:id="7" w:author="Joshua Wilson" w:date="2019-12-20T09:03:00Z">
        <w:r w:rsidR="00500BE6">
          <w:rPr>
            <w:rFonts w:cs="Calibri"/>
            <w:color w:val="000000"/>
          </w:rPr>
          <w:t xml:space="preserve">and other external applications such as EMRs, resource directories, and clinical knowledgebases </w:t>
        </w:r>
      </w:ins>
      <w:r>
        <w:rPr>
          <w:rFonts w:cs="Calibri"/>
          <w:color w:val="000000"/>
        </w:rPr>
        <w:t>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commentRangeEnd w:id="5"/>
      <w:r w:rsidR="00A014DC">
        <w:rPr>
          <w:rStyle w:val="CommentReference"/>
          <w:rFonts w:asciiTheme="minorHAnsi" w:hAnsiTheme="minorHAnsi"/>
          <w:color w:val="auto"/>
        </w:rPr>
        <w:commentReference w:id="5"/>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7">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8" w:name="_Toc25574490"/>
      <w:r>
        <w:t xml:space="preserve">About </w:t>
      </w:r>
      <w:commentRangeStart w:id="9"/>
      <w:commentRangeStart w:id="10"/>
      <w:r>
        <w:t>Navvis &amp; Company</w:t>
      </w:r>
      <w:r w:rsidR="00943710">
        <w:t>, LLC</w:t>
      </w:r>
      <w:bookmarkEnd w:id="8"/>
      <w:commentRangeEnd w:id="9"/>
      <w:r w:rsidR="00500BE6">
        <w:rPr>
          <w:rStyle w:val="CommentReference"/>
          <w:rFonts w:asciiTheme="minorHAnsi" w:eastAsiaTheme="minorHAnsi" w:hAnsiTheme="minorHAnsi" w:cstheme="minorBidi"/>
          <w:b w:val="0"/>
          <w:color w:val="auto"/>
        </w:rPr>
        <w:commentReference w:id="9"/>
      </w:r>
      <w:commentRangeEnd w:id="10"/>
      <w:r w:rsidR="0055012E">
        <w:rPr>
          <w:rStyle w:val="CommentReference"/>
          <w:rFonts w:asciiTheme="minorHAnsi" w:eastAsiaTheme="minorHAnsi" w:hAnsiTheme="minorHAnsi" w:cstheme="minorBidi"/>
          <w:b w:val="0"/>
          <w:color w:val="auto"/>
        </w:rPr>
        <w:commentReference w:id="10"/>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11" w:name="_Toc25574491"/>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11"/>
    </w:p>
    <w:p w14:paraId="6A297AA9" w14:textId="7FEFFB6A" w:rsidR="00FE0AEC" w:rsidRDefault="00FE0AEC" w:rsidP="00FE0AEC">
      <w:pPr>
        <w:pStyle w:val="ChapterBodyCopy"/>
      </w:pPr>
      <w:r>
        <w:t xml:space="preserve">This guide is the </w:t>
      </w:r>
      <w:commentRangeStart w:id="12"/>
      <w:r w:rsidR="005D7C6E">
        <w:t>principal</w:t>
      </w:r>
      <w:r>
        <w:t xml:space="preserve"> source </w:t>
      </w:r>
      <w:commentRangeEnd w:id="12"/>
      <w:r w:rsidR="009E5F69">
        <w:rPr>
          <w:rStyle w:val="CommentReference"/>
          <w:rFonts w:asciiTheme="minorHAnsi" w:hAnsiTheme="minorHAnsi"/>
          <w:color w:val="auto"/>
        </w:rPr>
        <w:commentReference w:id="12"/>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13" w:name="_Toc25574492"/>
      <w:r>
        <w:lastRenderedPageBreak/>
        <w:t>Intended A</w:t>
      </w:r>
      <w:r w:rsidR="00FE0AEC" w:rsidRPr="00CD177C">
        <w:t>udience</w:t>
      </w:r>
      <w:bookmarkEnd w:id="13"/>
    </w:p>
    <w:p w14:paraId="45500E00" w14:textId="205B20BE" w:rsidR="00B91BBA" w:rsidRDefault="00B91BBA" w:rsidP="00B91BBA">
      <w:pPr>
        <w:pStyle w:val="ListNumber"/>
      </w:pPr>
      <w:r w:rsidRPr="00B91BBA">
        <w:t xml:space="preserve">The </w:t>
      </w:r>
      <w:commentRangeStart w:id="14"/>
      <w:commentRangeStart w:id="15"/>
      <w:r w:rsidR="00574C8A" w:rsidRPr="00061FC6">
        <w:t>regular</w:t>
      </w:r>
      <w:r w:rsidRPr="00061FC6">
        <w:t xml:space="preserve"> users</w:t>
      </w:r>
      <w:commentRangeEnd w:id="14"/>
      <w:r w:rsidR="0097674A">
        <w:rPr>
          <w:rStyle w:val="CommentReference"/>
          <w:rFonts w:asciiTheme="minorHAnsi" w:hAnsiTheme="minorHAnsi"/>
        </w:rPr>
        <w:commentReference w:id="14"/>
      </w:r>
      <w:commentRangeEnd w:id="15"/>
      <w:r w:rsidR="00D74B72">
        <w:rPr>
          <w:rStyle w:val="CommentReference"/>
          <w:rFonts w:asciiTheme="minorHAnsi" w:hAnsiTheme="minorHAnsi"/>
        </w:rPr>
        <w:commentReference w:id="15"/>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commentRangeStart w:id="16"/>
      <w:commentRangeStart w:id="17"/>
      <w:r>
        <w:t xml:space="preserve">regular </w:t>
      </w:r>
      <w:r w:rsidRPr="003C6003">
        <w:t xml:space="preserve">users </w:t>
      </w:r>
      <w:commentRangeEnd w:id="16"/>
      <w:r w:rsidR="0097674A">
        <w:rPr>
          <w:rStyle w:val="CommentReference"/>
          <w:rFonts w:asciiTheme="minorHAnsi" w:hAnsiTheme="minorHAnsi"/>
        </w:rPr>
        <w:commentReference w:id="16"/>
      </w:r>
      <w:commentRangeEnd w:id="17"/>
      <w:r w:rsidR="00812BD1">
        <w:rPr>
          <w:rStyle w:val="CommentReference"/>
          <w:rFonts w:asciiTheme="minorHAnsi" w:hAnsiTheme="minorHAnsi"/>
        </w:rPr>
        <w:commentReference w:id="17"/>
      </w:r>
      <w:r w:rsidRPr="003C6003">
        <w:t xml:space="preserve">of the </w:t>
      </w:r>
      <w:r>
        <w:t>Unified Ecosystem Experience</w:t>
      </w:r>
      <w:r w:rsidRPr="003C6003">
        <w:t xml:space="preserve"> application</w:t>
      </w:r>
    </w:p>
    <w:p w14:paraId="0DD77A4E" w14:textId="76805BD5" w:rsidR="00FE0AEC" w:rsidRDefault="004C5A53" w:rsidP="002A678D">
      <w:pPr>
        <w:pStyle w:val="Heading2"/>
      </w:pPr>
      <w:bookmarkStart w:id="18" w:name="_Toc25574493"/>
      <w:r>
        <w:t>Organization of the D</w:t>
      </w:r>
      <w:r w:rsidR="00FE0AEC">
        <w:t>ocument</w:t>
      </w:r>
      <w:bookmarkEnd w:id="18"/>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9"/>
      <w:r w:rsidR="00D2177F" w:rsidRPr="007A0893">
        <w:t>modules</w:t>
      </w:r>
      <w:commentRangeEnd w:id="19"/>
      <w:r w:rsidR="00006E04">
        <w:rPr>
          <w:rStyle w:val="CommentReference"/>
          <w:rFonts w:asciiTheme="minorHAnsi" w:hAnsiTheme="minorHAnsi"/>
          <w:color w:val="auto"/>
        </w:rPr>
        <w:commentReference w:id="19"/>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20" w:name="_Toc25574494"/>
      <w:r>
        <w:t xml:space="preserve">Document </w:t>
      </w:r>
      <w:r w:rsidR="00FE0AEC">
        <w:t>Conventions</w:t>
      </w:r>
      <w:bookmarkEnd w:id="2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3"/>
        <w:gridCol w:w="6927"/>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17A43CF" w:rsidR="00BB1211" w:rsidRDefault="00500BE6" w:rsidP="00BB1211">
            <w:pPr>
              <w:pStyle w:val="CVTabletext"/>
              <w:jc w:val="center"/>
            </w:pPr>
            <w:r>
              <w:rPr>
                <w:noProof/>
                <w:lang w:val="en-IN" w:eastAsia="en-IN"/>
              </w:rPr>
              <w:lastRenderedPageBreak/>
              <mc:AlternateContent>
                <mc:Choice Requires="wps">
                  <w:drawing>
                    <wp:anchor distT="0" distB="0" distL="114300" distR="114300" simplePos="0" relativeHeight="251661824" behindDoc="0" locked="0" layoutInCell="1" allowOverlap="1" wp14:anchorId="2C0D7E4E" wp14:editId="4E363ACA">
                      <wp:simplePos x="0" y="0"/>
                      <wp:positionH relativeFrom="margin">
                        <wp:posOffset>206375</wp:posOffset>
                      </wp:positionH>
                      <wp:positionV relativeFrom="paragraph">
                        <wp:posOffset>53975</wp:posOffset>
                      </wp:positionV>
                      <wp:extent cx="429260" cy="428625"/>
                      <wp:effectExtent l="0" t="0" r="0" b="0"/>
                      <wp:wrapNone/>
                      <wp:docPr id="48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F7018C" id="Freeform 5" o:spid="_x0000_s1026" style="position:absolute;margin-left:16.25pt;margin-top:4.25pt;width:33.8pt;height:33.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9"/>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21" w:name="_Toc2557449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21"/>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30">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22" w:name="_Toc25574496"/>
      <w:r>
        <w:lastRenderedPageBreak/>
        <w:t>Coreo UEE</w:t>
      </w:r>
      <w:r>
        <w:rPr>
          <w:rFonts w:cstheme="majorHAnsi"/>
        </w:rPr>
        <w:t xml:space="preserve"> </w:t>
      </w:r>
      <w:r>
        <w:t>Overview</w:t>
      </w:r>
      <w:bookmarkEnd w:id="22"/>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23" w:name="tooltip"/>
      <w:bookmarkEnd w:id="23"/>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24" w:name="SinglePanelMode"/>
      <w:r w:rsidR="00E4107D" w:rsidRPr="006637C4">
        <w:t>single-</w:t>
      </w:r>
      <w:r w:rsidRPr="006637C4">
        <w:t>panel mode</w:t>
      </w:r>
      <w:r>
        <w:t xml:space="preserve"> </w:t>
      </w:r>
      <w:bookmarkEnd w:id="24"/>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31">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commentRangeStart w:id="25"/>
            <w:commentRangeStart w:id="26"/>
            <w:r>
              <w:t>Okta</w:t>
            </w:r>
            <w:commentRangeEnd w:id="25"/>
            <w:r w:rsidR="00186FAF">
              <w:rPr>
                <w:rStyle w:val="CommentReference"/>
                <w:rFonts w:asciiTheme="minorHAnsi" w:hAnsiTheme="minorHAnsi"/>
                <w:b w:val="0"/>
                <w:noProof w:val="0"/>
                <w:color w:val="auto"/>
              </w:rPr>
              <w:commentReference w:id="25"/>
            </w:r>
            <w:commentRangeEnd w:id="26"/>
            <w:r w:rsidR="005B67C9">
              <w:rPr>
                <w:rStyle w:val="CommentReference"/>
                <w:rFonts w:asciiTheme="minorHAnsi" w:hAnsiTheme="minorHAnsi"/>
                <w:b w:val="0"/>
                <w:noProof w:val="0"/>
                <w:color w:val="auto"/>
              </w:rPr>
              <w:commentReference w:id="26"/>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27" w:name="_Toc25574497"/>
      <w:r>
        <w:lastRenderedPageBreak/>
        <w:t xml:space="preserve">User </w:t>
      </w:r>
      <w:r w:rsidR="001074CE">
        <w:t>O</w:t>
      </w:r>
      <w:r w:rsidR="00EE3D53">
        <w:t>n</w:t>
      </w:r>
      <w:r w:rsidR="00070AA9">
        <w:t>boarding</w:t>
      </w:r>
      <w:bookmarkEnd w:id="27"/>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 xml:space="preserve">ail verification link from the </w:t>
      </w:r>
      <w:commentRangeStart w:id="28"/>
      <w:r w:rsidR="007548FE">
        <w:t>O</w:t>
      </w:r>
      <w:r w:rsidRPr="000865D9">
        <w:t>kta system</w:t>
      </w:r>
      <w:r w:rsidR="0006687C">
        <w:t xml:space="preserve"> administrator </w:t>
      </w:r>
      <w:commentRangeEnd w:id="28"/>
      <w:r w:rsidR="00005276">
        <w:rPr>
          <w:rStyle w:val="CommentReference"/>
          <w:rFonts w:asciiTheme="minorHAnsi" w:hAnsiTheme="minorHAnsi"/>
          <w:color w:val="auto"/>
        </w:rPr>
        <w:commentReference w:id="28"/>
      </w:r>
      <w:r w:rsidR="0006687C">
        <w:t>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32">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29" w:name="_Toc25574498"/>
      <w:r>
        <w:lastRenderedPageBreak/>
        <w:t>Log into UEE</w:t>
      </w:r>
      <w:r w:rsidR="006B709E">
        <w:rPr>
          <w:rFonts w:cs="Calibri"/>
        </w:rPr>
        <w:t>—</w:t>
      </w:r>
      <w:r w:rsidR="00E9781E">
        <w:t>First Time User</w:t>
      </w:r>
      <w:bookmarkEnd w:id="29"/>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commentRangeStart w:id="30"/>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33">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30"/>
      <w:r w:rsidR="00940241">
        <w:rPr>
          <w:rStyle w:val="CommentReference"/>
          <w:noProof w:val="0"/>
          <w:lang w:val="en-US" w:eastAsia="en-US"/>
        </w:rPr>
        <w:commentReference w:id="30"/>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4">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5">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lastRenderedPageBreak/>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6">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7">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p>
    <w:p w14:paraId="6F880FA7" w14:textId="2EBF4C23" w:rsidR="00796E79" w:rsidRDefault="000938FB" w:rsidP="00796E79">
      <w:pPr>
        <w:pStyle w:val="CVFigureCaption"/>
      </w:pPr>
      <w:bookmarkStart w:id="31" w:name="NavvisLandingScreen"/>
      <w:r>
        <w:t>Coreo</w:t>
      </w:r>
      <w:r w:rsidR="00796E79">
        <w:t xml:space="preserve"> Landing Screen</w:t>
      </w:r>
    </w:p>
    <w:bookmarkEnd w:id="31"/>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32"/>
            <w:commentRangeStart w:id="33"/>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32"/>
            <w:r w:rsidR="00792F7D">
              <w:rPr>
                <w:rStyle w:val="CommentReference"/>
                <w:rFonts w:asciiTheme="minorHAnsi" w:hAnsiTheme="minorHAnsi"/>
                <w:b w:val="0"/>
                <w:noProof w:val="0"/>
                <w:color w:val="auto"/>
              </w:rPr>
              <w:commentReference w:id="32"/>
            </w:r>
            <w:commentRangeEnd w:id="33"/>
            <w:r w:rsidR="00500BE6">
              <w:rPr>
                <w:rStyle w:val="CommentReference"/>
                <w:rFonts w:asciiTheme="minorHAnsi" w:hAnsiTheme="minorHAnsi"/>
                <w:b w:val="0"/>
                <w:noProof w:val="0"/>
                <w:color w:val="auto"/>
              </w:rPr>
              <w:commentReference w:id="33"/>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8">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34" w:name="NAVVISsignInScreen"/>
      <w:r>
        <w:t>Coreo</w:t>
      </w:r>
      <w:r w:rsidR="00427FCF">
        <w:t xml:space="preserve"> Sign In </w:t>
      </w:r>
      <w:r w:rsidR="002F799A">
        <w:t>Screen</w:t>
      </w:r>
    </w:p>
    <w:bookmarkEnd w:id="34"/>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w:t>
      </w:r>
      <w:commentRangeStart w:id="35"/>
      <w:r>
        <w:t xml:space="preserve">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commentRangeEnd w:id="35"/>
      <w:r w:rsidR="00500BE6">
        <w:rPr>
          <w:rStyle w:val="CommentReference"/>
          <w:rFonts w:asciiTheme="minorHAnsi" w:hAnsiTheme="minorHAnsi"/>
        </w:rPr>
        <w:commentReference w:id="35"/>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9">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36" w:name="_Toc25574499"/>
      <w:r>
        <w:t>About</w:t>
      </w:r>
      <w:r w:rsidR="00427FCF">
        <w:t xml:space="preserve"> </w:t>
      </w:r>
      <w:r w:rsidR="0032215C">
        <w:t xml:space="preserve">Locked </w:t>
      </w:r>
      <w:r w:rsidR="00033A8B">
        <w:t>O</w:t>
      </w:r>
      <w:r w:rsidR="00E53A61" w:rsidRPr="00E53A61">
        <w:t xml:space="preserve">kta SSO </w:t>
      </w:r>
      <w:r w:rsidR="0032215C" w:rsidRPr="00E53A61">
        <w:t>Account</w:t>
      </w:r>
      <w:bookmarkEnd w:id="36"/>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327"/>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37" w:name="_Toc25574500"/>
      <w:r>
        <w:t xml:space="preserve">Reset a </w:t>
      </w:r>
      <w:r w:rsidR="0032215C">
        <w:t>Forgotten or Expired Password</w:t>
      </w:r>
      <w:bookmarkEnd w:id="37"/>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38"/>
      <w:r>
        <w:t xml:space="preserve"> </w:t>
      </w:r>
      <w:hyperlink r:id="rId40" w:history="1">
        <w:r w:rsidR="00440D6D" w:rsidRPr="00440D6D">
          <w:rPr>
            <w:rStyle w:val="Hyperlink"/>
          </w:rPr>
          <w:t>navvis.oktapreview.com</w:t>
        </w:r>
      </w:hyperlink>
      <w:commentRangeEnd w:id="38"/>
      <w:r w:rsidR="00854365">
        <w:rPr>
          <w:rStyle w:val="CommentReference"/>
          <w:rFonts w:asciiTheme="minorHAnsi" w:hAnsiTheme="minorHAnsi"/>
        </w:rPr>
        <w:commentReference w:id="38"/>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1">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commentRangeStart w:id="39"/>
      <w:commentRangeStart w:id="40"/>
      <w:r w:rsidRPr="00591568">
        <w:rPr>
          <w:b/>
        </w:rPr>
        <w:t>?</w:t>
      </w:r>
      <w:commentRangeEnd w:id="39"/>
      <w:r w:rsidR="00344A91">
        <w:rPr>
          <w:rStyle w:val="CommentReference"/>
          <w:rFonts w:asciiTheme="minorHAnsi" w:hAnsiTheme="minorHAnsi"/>
        </w:rPr>
        <w:commentReference w:id="39"/>
      </w:r>
      <w:commentRangeEnd w:id="40"/>
      <w:r w:rsidR="00C54414">
        <w:rPr>
          <w:rStyle w:val="CommentReference"/>
          <w:rFonts w:asciiTheme="minorHAnsi" w:hAnsiTheme="minorHAnsi"/>
        </w:rPr>
        <w:commentReference w:id="40"/>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commentRangeStart w:id="41"/>
      <w:r w:rsidRPr="006018AD">
        <w:rPr>
          <w:b/>
        </w:rPr>
        <w:t>?</w:t>
      </w:r>
      <w:commentRangeEnd w:id="41"/>
      <w:r w:rsidR="00344A91">
        <w:rPr>
          <w:rStyle w:val="CommentReference"/>
          <w:rFonts w:asciiTheme="minorHAnsi" w:hAnsiTheme="minorHAnsi"/>
        </w:rPr>
        <w:commentReference w:id="41"/>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2">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42" w:name="_Toc2557450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4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w:t>
      </w:r>
      <w:commentRangeStart w:id="43"/>
      <w:commentRangeStart w:id="44"/>
      <w:r w:rsidR="00B67C26">
        <w:t xml:space="preserve">first time </w:t>
      </w:r>
      <w:commentRangeEnd w:id="43"/>
      <w:r w:rsidR="00344A91">
        <w:rPr>
          <w:rStyle w:val="CommentReference"/>
          <w:rFonts w:asciiTheme="minorHAnsi" w:hAnsiTheme="minorHAnsi"/>
          <w:color w:val="auto"/>
        </w:rPr>
        <w:commentReference w:id="43"/>
      </w:r>
      <w:commentRangeEnd w:id="44"/>
      <w:r w:rsidR="00232C94">
        <w:rPr>
          <w:rStyle w:val="CommentReference"/>
          <w:rFonts w:asciiTheme="minorHAnsi" w:hAnsiTheme="minorHAnsi"/>
          <w:color w:val="auto"/>
        </w:rPr>
        <w:commentReference w:id="44"/>
      </w:r>
      <w:r w:rsidR="00B67C26">
        <w:t>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43">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45"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45"/>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46" w:name="_Toc25574502"/>
      <w:r>
        <w:t>Toolb</w:t>
      </w:r>
      <w:r w:rsidR="00027263">
        <w:t>ar</w:t>
      </w:r>
      <w:r w:rsidR="002E6C61">
        <w:t xml:space="preserve"> E</w:t>
      </w:r>
      <w:r w:rsidR="00003B8B">
        <w:t>lements</w:t>
      </w:r>
      <w:bookmarkEnd w:id="4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4">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5pt;height:31pt" o:ole="">
                  <v:imagedata r:id="rId45" o:title=""/>
                </v:shape>
                <o:OLEObject Type="Embed" ProgID="PBrush" ShapeID="_x0000_i1025" DrawAspect="Content" ObjectID="_1638971721" r:id="rId46"/>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7">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8">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9">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47" w:name="DisplaySettingsWindowPopup"/>
            <w:r w:rsidR="00FB7BB5">
              <w:t>pop-up window</w:t>
            </w:r>
            <w:bookmarkEnd w:id="4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1pt" o:ole="">
                  <v:imagedata r:id="rId50" o:title=""/>
                </v:shape>
                <o:OLEObject Type="Embed" ProgID="PBrush" ShapeID="_x0000_i1026" DrawAspect="Content" ObjectID="_1638971722" r:id="rId51"/>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5pt;height:44pt" o:ole="">
                  <v:imagedata r:id="rId52" o:title=""/>
                </v:shape>
                <o:OLEObject Type="Embed" ProgID="PBrush" ShapeID="_x0000_i1027" DrawAspect="Content" ObjectID="_1638971723" r:id="rId53"/>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5pt;height:44pt" o:ole="">
                  <v:imagedata r:id="rId54" o:title=""/>
                </v:shape>
                <o:OLEObject Type="Embed" ProgID="PBrush" ShapeID="_x0000_i1028" DrawAspect="Content" ObjectID="_1638971724" r:id="rId55"/>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pt;height:41pt" o:ole="">
                  <v:imagedata r:id="rId56" o:title=""/>
                </v:shape>
                <o:OLEObject Type="Embed" ProgID="PBrush" ShapeID="_x0000_i1029" DrawAspect="Content" ObjectID="_1638971725" r:id="rId57"/>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pt;height:45.5pt" o:ole="">
                  <v:imagedata r:id="rId58" o:title=""/>
                </v:shape>
                <o:OLEObject Type="Embed" ProgID="PBrush" ShapeID="_x0000_i1030" DrawAspect="Content" ObjectID="_1638971726" r:id="rId59"/>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5pt;height:45.5pt" o:ole="">
                  <v:imagedata r:id="rId60" o:title=""/>
                </v:shape>
                <o:OLEObject Type="Embed" ProgID="PBrush" ShapeID="_x0000_i1031" DrawAspect="Content" ObjectID="_1638971727" r:id="rId61"/>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1pt;height:45pt" o:ole="">
                  <v:imagedata r:id="rId62" o:title=""/>
                </v:shape>
                <o:OLEObject Type="Embed" ProgID="PBrush" ShapeID="_x0000_i1032" DrawAspect="Content" ObjectID="_1638971728" r:id="rId63"/>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pt;height:44pt" o:ole="">
                  <v:imagedata r:id="rId64" o:title=""/>
                </v:shape>
                <o:OLEObject Type="Embed" ProgID="PBrush" ShapeID="_x0000_i1033" DrawAspect="Content" ObjectID="_1638971729" r:id="rId65"/>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commentRangeStart w:id="48"/>
      <w:commentRangeStart w:id="49"/>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5pt;height:41pt" o:ole="">
                  <v:imagedata r:id="rId66" o:title=""/>
                </v:shape>
                <o:OLEObject Type="Embed" ProgID="PBrush" ShapeID="_x0000_i1034" DrawAspect="Content" ObjectID="_1638971730" r:id="rId67"/>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commentRangeEnd w:id="48"/>
            <w:r w:rsidR="00500BE6">
              <w:rPr>
                <w:rStyle w:val="CommentReference"/>
                <w:rFonts w:asciiTheme="minorHAnsi" w:hAnsiTheme="minorHAnsi"/>
                <w:color w:val="auto"/>
              </w:rPr>
              <w:commentReference w:id="48"/>
            </w:r>
            <w:r w:rsidR="005056AF">
              <w:rPr>
                <w:rStyle w:val="CommentReference"/>
                <w:rFonts w:asciiTheme="minorHAnsi" w:hAnsiTheme="minorHAnsi"/>
                <w:color w:val="auto"/>
              </w:rPr>
              <w:commentReference w:id="49"/>
            </w:r>
          </w:p>
        </w:tc>
      </w:tr>
      <w:commentRangeEnd w:id="49"/>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1pt;height:38.5pt" o:ole="">
                  <v:imagedata r:id="rId68" o:title=""/>
                </v:shape>
                <o:OLEObject Type="Embed" ProgID="PBrush" ShapeID="_x0000_i1035" DrawAspect="Content" ObjectID="_1638971731" r:id="rId69"/>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2pt;height:38pt" o:ole="">
                  <v:imagedata r:id="rId70" o:title=""/>
                </v:shape>
                <o:OLEObject Type="Embed" ProgID="PBrush" ShapeID="_x0000_i1036" DrawAspect="Content" ObjectID="_1638971732" r:id="rId71"/>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50" w:name="_Toc25574503"/>
      <w:r>
        <w:lastRenderedPageBreak/>
        <w:t>Panel E</w:t>
      </w:r>
      <w:r w:rsidR="00003B8B">
        <w:t>lements</w:t>
      </w:r>
      <w:bookmarkEnd w:id="50"/>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72" o:title=""/>
                </v:shape>
                <o:OLEObject Type="Embed" ProgID="PBrush" ShapeID="_x0000_i1037" DrawAspect="Content" ObjectID="_1638971733" r:id="rId73"/>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1pt" o:ole="">
                  <v:imagedata r:id="rId74" o:title=""/>
                </v:shape>
                <o:OLEObject Type="Embed" ProgID="PBrush" ShapeID="_x0000_i1038" DrawAspect="Content" ObjectID="_1638971734" r:id="rId75"/>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1pt" o:ole="">
                  <v:imagedata r:id="rId76" o:title=""/>
                </v:shape>
                <o:OLEObject Type="Embed" ProgID="PBrush" ShapeID="_x0000_i1039" DrawAspect="Content" ObjectID="_1638971735" r:id="rId77"/>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4pt;height:31pt" o:ole="">
                  <v:imagedata r:id="rId78" o:title=""/>
                </v:shape>
                <o:OLEObject Type="Embed" ProgID="PBrush" ShapeID="_x0000_i1040" DrawAspect="Content" ObjectID="_1638971736" r:id="rId79"/>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5pt;height:20pt" o:ole="">
                  <v:imagedata r:id="rId80" o:title=""/>
                </v:shape>
                <o:OLEObject Type="Embed" ProgID="PBrush" ShapeID="_x0000_i1041" DrawAspect="Content" ObjectID="_1638971737" r:id="rId81"/>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51" w:name="_Toc25574504"/>
      <w:r>
        <w:t xml:space="preserve">Display </w:t>
      </w:r>
      <w:r w:rsidR="0025672F">
        <w:t xml:space="preserve">Settings </w:t>
      </w:r>
      <w:r w:rsidR="004E5F52">
        <w:t>to Configure</w:t>
      </w:r>
      <w:r w:rsidR="00333C64">
        <w:t xml:space="preserve"> UEE </w:t>
      </w:r>
      <w:r w:rsidR="00AF6B64">
        <w:t>Panel View</w:t>
      </w:r>
      <w:bookmarkEnd w:id="51"/>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52" w:name="_Toc2557450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52"/>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82">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5pt;height:120pt" o:ole="">
                  <v:imagedata r:id="rId83" o:title=""/>
                </v:shape>
                <o:OLEObject Type="Embed" ProgID="PBrush" ShapeID="_x0000_i1042" DrawAspect="Content" ObjectID="_1638971738" r:id="rId84"/>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5pt;height:62pt" o:ole="">
                  <v:imagedata r:id="rId85" o:title=""/>
                </v:shape>
                <o:OLEObject Type="Embed" ProgID="PBrush" ShapeID="_x0000_i1043" DrawAspect="Content" ObjectID="_1638971739" r:id="rId86"/>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pt;height:29.5pt" o:ole="">
                  <v:imagedata r:id="rId87" o:title=""/>
                </v:shape>
                <o:OLEObject Type="Embed" ProgID="PBrush" ShapeID="_x0000_i1044" DrawAspect="Content" ObjectID="_1638971740" r:id="rId88"/>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5pt;height:95.5pt" o:ole="">
                  <v:imagedata r:id="rId89" o:title=""/>
                </v:shape>
                <o:OLEObject Type="Embed" ProgID="PBrush" ShapeID="_x0000_i1045" DrawAspect="Content" ObjectID="_1638971741" r:id="rId90"/>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pt;height:29.5pt" o:ole="">
                  <v:imagedata r:id="rId91" o:title=""/>
                </v:shape>
                <o:OLEObject Type="Embed" ProgID="PBrush" ShapeID="_x0000_i1046" DrawAspect="Content" ObjectID="_1638971742" r:id="rId92"/>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5pt;height:50.5pt" o:ole="">
                  <v:imagedata r:id="rId93" o:title=""/>
                </v:shape>
                <o:OLEObject Type="Embed" ProgID="PBrush" ShapeID="_x0000_i1047" DrawAspect="Content" ObjectID="_1638971743" r:id="rId94"/>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5pt;height:28.5pt" o:ole="">
                  <v:imagedata r:id="rId95" o:title=""/>
                </v:shape>
                <o:OLEObject Type="Embed" ProgID="PBrush" ShapeID="_x0000_i1048" DrawAspect="Content" ObjectID="_1638971744" r:id="rId96"/>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pt;height:31pt" o:ole="">
                  <v:imagedata r:id="rId97" o:title=""/>
                </v:shape>
                <o:OLEObject Type="Embed" ProgID="PBrush" ShapeID="_x0000_i1049" DrawAspect="Content" ObjectID="_1638971745" r:id="rId98"/>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2pt;height:35.5pt" o:ole="">
                  <v:imagedata r:id="rId99" o:title=""/>
                </v:shape>
                <o:OLEObject Type="Embed" ProgID="PBrush" ShapeID="_x0000_i1050" DrawAspect="Content" ObjectID="_1638971746" r:id="rId100"/>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pt;height:28pt" o:ole="">
                  <v:imagedata r:id="rId101" o:title=""/>
                </v:shape>
                <o:OLEObject Type="Embed" ProgID="PBrush" ShapeID="_x0000_i1051" DrawAspect="Content" ObjectID="_1638971747" r:id="rId102"/>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5pt;height:25pt" o:ole="">
                  <v:imagedata r:id="rId103" o:title=""/>
                </v:shape>
                <o:OLEObject Type="Embed" ProgID="PBrush" ShapeID="_x0000_i1052" DrawAspect="Content" ObjectID="_1638971748" r:id="rId104"/>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pt;height:21.5pt" o:ole="">
                  <v:imagedata r:id="rId105" o:title=""/>
                </v:shape>
                <o:OLEObject Type="Embed" ProgID="PBrush" ShapeID="_x0000_i1053" DrawAspect="Content" ObjectID="_1638971749" r:id="rId106"/>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pt;height:15.5pt" o:ole="">
                  <v:imagedata r:id="rId107" o:title=""/>
                </v:shape>
                <o:OLEObject Type="Embed" ProgID="PBrush" ShapeID="_x0000_i1054" DrawAspect="Content" ObjectID="_1638971750" r:id="rId108"/>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pt;height:26.5pt" o:ole="">
                  <v:imagedata r:id="rId109" o:title=""/>
                </v:shape>
                <o:OLEObject Type="Embed" ProgID="PBrush" ShapeID="_x0000_i1055" DrawAspect="Content" ObjectID="_1638971751" r:id="rId110"/>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5pt;height:24pt" o:ole="">
                  <v:imagedata r:id="rId111" o:title=""/>
                </v:shape>
                <o:OLEObject Type="Embed" ProgID="PBrush" ShapeID="_x0000_i1056" DrawAspect="Content" ObjectID="_1638971752" r:id="rId112"/>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59.5pt;height:21pt" o:ole="">
                  <v:imagedata r:id="rId113" o:title=""/>
                </v:shape>
                <o:OLEObject Type="Embed" ProgID="PBrush" ShapeID="_x0000_i1057" DrawAspect="Content" ObjectID="_1638971753" r:id="rId114"/>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5pt;height:21.5pt" o:ole="">
                  <v:imagedata r:id="rId115" o:title=""/>
                </v:shape>
                <o:OLEObject Type="Embed" ProgID="PBrush" ShapeID="_x0000_i1058" DrawAspect="Content" ObjectID="_1638971754" r:id="rId116"/>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9pt;height:21.5pt" o:ole="">
                  <v:imagedata r:id="rId117" o:title=""/>
                </v:shape>
                <o:OLEObject Type="Embed" ProgID="PBrush" ShapeID="_x0000_i1059" DrawAspect="Content" ObjectID="_1638971755" r:id="rId118"/>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pt;height:89pt" o:ole="">
                  <v:imagedata r:id="rId119" o:title=""/>
                </v:shape>
                <o:OLEObject Type="Embed" ProgID="PBrush" ShapeID="_x0000_i1060" DrawAspect="Content" ObjectID="_1638971756" r:id="rId120"/>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5pt;height:39.5pt" o:ole="">
                  <v:imagedata r:id="rId121" o:title=""/>
                </v:shape>
                <o:OLEObject Type="Embed" ProgID="PBrush" ShapeID="_x0000_i1061" DrawAspect="Content" ObjectID="_1638971757" r:id="rId122"/>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5pt;height:32.5pt" o:ole="">
                  <v:imagedata r:id="rId123" o:title=""/>
                </v:shape>
                <o:OLEObject Type="Embed" ProgID="PBrush" ShapeID="_x0000_i1062" DrawAspect="Content" ObjectID="_1638971758" r:id="rId124"/>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pt;height:20pt" o:ole="">
                  <v:imagedata r:id="rId125" o:title=""/>
                </v:shape>
                <o:OLEObject Type="Embed" ProgID="PBrush" ShapeID="_x0000_i1063" DrawAspect="Content" ObjectID="_1638971759" r:id="rId126"/>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pt;height:36.5pt" o:ole="">
                  <v:imagedata r:id="rId127" o:title=""/>
                </v:shape>
                <o:OLEObject Type="Embed" ProgID="PBrush" ShapeID="_x0000_i1064" DrawAspect="Content" ObjectID="_1638971760" r:id="rId128"/>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pt;height:23.5pt" o:ole="">
                  <v:imagedata r:id="rId129" o:title=""/>
                </v:shape>
                <o:OLEObject Type="Embed" ProgID="PBrush" ShapeID="_x0000_i1065" DrawAspect="Content" ObjectID="_1638971761" r:id="rId130"/>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5pt;height:37pt" o:ole="">
                  <v:imagedata r:id="rId131" o:title=""/>
                </v:shape>
                <o:OLEObject Type="Embed" ProgID="PBrush" ShapeID="_x0000_i1066" DrawAspect="Content" ObjectID="_1638971762" r:id="rId132"/>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pt;height:42.5pt" o:ole="">
                  <v:imagedata r:id="rId133" o:title=""/>
                </v:shape>
                <o:OLEObject Type="Embed" ProgID="PBrush" ShapeID="_x0000_i1067" DrawAspect="Content" ObjectID="_1638971763" r:id="rId134"/>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pt;height:42.5pt" o:ole="">
                  <v:imagedata r:id="rId135" o:title=""/>
                </v:shape>
                <o:OLEObject Type="Embed" ProgID="PBrush" ShapeID="_x0000_i1068" DrawAspect="Content" ObjectID="_1638971764" r:id="rId136"/>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pt;height:68pt" o:ole="">
                  <v:imagedata r:id="rId137" o:title=""/>
                </v:shape>
                <o:OLEObject Type="Embed" ProgID="PBrush" ShapeID="_x0000_i1069" DrawAspect="Content" ObjectID="_1638971765" r:id="rId138"/>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9pt" o:ole="">
                  <v:imagedata r:id="rId139" o:title=""/>
                </v:shape>
                <o:OLEObject Type="Embed" ProgID="PBrush" ShapeID="_x0000_i1070" DrawAspect="Content" ObjectID="_1638971766" r:id="rId140"/>
              </w:object>
            </w:r>
            <w:r>
              <w:object w:dxaOrig="1440" w:dyaOrig="1365" w14:anchorId="0D1F5F77">
                <v:shape id="_x0000_i1071" type="#_x0000_t75" style="width:51pt;height:47pt" o:ole="">
                  <v:imagedata r:id="rId141" o:title=""/>
                </v:shape>
                <o:OLEObject Type="Embed" ProgID="PBrush" ShapeID="_x0000_i1071" DrawAspect="Content" ObjectID="_1638971767" r:id="rId142"/>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pt;height:20pt" o:ole="">
                  <v:imagedata r:id="rId143" o:title=""/>
                </v:shape>
                <o:OLEObject Type="Embed" ProgID="PBrush" ShapeID="_x0000_i1072" DrawAspect="Content" ObjectID="_1638971768" r:id="rId144"/>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5pt;height:27pt" o:ole="">
                  <v:imagedata r:id="rId145" o:title=""/>
                </v:shape>
                <o:OLEObject Type="Embed" ProgID="PBrush" ShapeID="_x0000_i1073" DrawAspect="Content" ObjectID="_1638971769" r:id="rId146"/>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pt;height:55pt" o:ole="">
                  <v:imagedata r:id="rId147" o:title=""/>
                </v:shape>
                <o:OLEObject Type="Embed" ProgID="PBrush" ShapeID="_x0000_i1074" DrawAspect="Content" ObjectID="_1638971770" r:id="rId148"/>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1pt;height:32.5pt" o:ole="">
                  <v:imagedata r:id="rId149" o:title=""/>
                </v:shape>
                <o:OLEObject Type="Embed" ProgID="PBrush" ShapeID="_x0000_i1075" DrawAspect="Content" ObjectID="_1638971771" r:id="rId150"/>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pt;height:45.5pt" o:ole="">
                  <v:imagedata r:id="rId151" o:title=""/>
                </v:shape>
                <o:OLEObject Type="Embed" ProgID="PBrush" ShapeID="_x0000_i1076" DrawAspect="Content" ObjectID="_1638971772" r:id="rId152"/>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5pt;height:25pt" o:ole="">
                  <v:imagedata r:id="rId153" o:title=""/>
                </v:shape>
                <o:OLEObject Type="Embed" ProgID="PBrush" ShapeID="_x0000_i1077" DrawAspect="Content" ObjectID="_1638971773" r:id="rId154"/>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5pt;height:23.5pt" o:ole="">
                  <v:imagedata r:id="rId155" o:title=""/>
                </v:shape>
                <o:OLEObject Type="Embed" ProgID="PBrush" ShapeID="_x0000_i1078" DrawAspect="Content" ObjectID="_1638971774" r:id="rId156"/>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pt;height:21.5pt" o:ole="">
                  <v:imagedata r:id="rId157" o:title=""/>
                </v:shape>
                <o:OLEObject Type="Embed" ProgID="PBrush" ShapeID="_x0000_i1079" DrawAspect="Content" ObjectID="_1638971775" r:id="rId158"/>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53" w:name="_Toc25574506"/>
      <w:r>
        <w:t xml:space="preserve">Configuring a Single Panel </w:t>
      </w:r>
      <w:r w:rsidR="007F2AB2">
        <w:t>Mode</w:t>
      </w:r>
      <w:bookmarkEnd w:id="53"/>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54" w:name="_Toc25574507"/>
      <w:r>
        <w:lastRenderedPageBreak/>
        <w:t>Create</w:t>
      </w:r>
      <w:r w:rsidR="00494FAC">
        <w:t xml:space="preserve"> </w:t>
      </w:r>
      <w:r w:rsidR="00604411">
        <w:t>a</w:t>
      </w:r>
      <w:r w:rsidR="00494FAC">
        <w:t xml:space="preserve"> </w:t>
      </w:r>
      <w:r w:rsidR="0073422A">
        <w:t>Single Panel View</w:t>
      </w:r>
      <w:bookmarkEnd w:id="54"/>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3904"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9">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9">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55" w:name="DisplaySettingsWindow1PanelSlot"/>
      <w:r>
        <w:t>Display S</w:t>
      </w:r>
      <w:r w:rsidR="00D63F8C">
        <w:t>ettings Window—</w:t>
      </w:r>
      <w:r w:rsidR="00F23A63">
        <w:t>1 Panel Slot</w:t>
      </w:r>
      <w:bookmarkEnd w:id="55"/>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w:t>
            </w:r>
            <w:commentRangeStart w:id="56"/>
            <w:commentRangeStart w:id="57"/>
            <w:r>
              <w:t xml:space="preserve">Okta </w:t>
            </w:r>
            <w:commentRangeEnd w:id="56"/>
            <w:r w:rsidR="00500BE6">
              <w:rPr>
                <w:rStyle w:val="CommentReference"/>
                <w:rFonts w:asciiTheme="minorHAnsi" w:hAnsiTheme="minorHAnsi"/>
                <w:b w:val="0"/>
                <w:noProof w:val="0"/>
                <w:color w:val="auto"/>
              </w:rPr>
              <w:commentReference w:id="56"/>
            </w:r>
            <w:commentRangeEnd w:id="57"/>
            <w:r w:rsidR="0096269E">
              <w:rPr>
                <w:rStyle w:val="CommentReference"/>
                <w:rFonts w:asciiTheme="minorHAnsi" w:hAnsiTheme="minorHAnsi"/>
                <w:b w:val="0"/>
                <w:noProof w:val="0"/>
                <w:color w:val="auto"/>
              </w:rPr>
              <w:commentReference w:id="57"/>
            </w:r>
            <w:r>
              <w:t xml:space="preserve">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60">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61">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62">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commentRangeStart w:id="58"/>
      <w:commentRangeStart w:id="59"/>
      <w:r w:rsidR="0097674A">
        <w:fldChar w:fldCharType="begin"/>
      </w:r>
      <w:r w:rsidR="0097674A">
        <w:instrText xml:space="preserve"> HYPERLINK \l "DisplaySettingsWindow1PanelSlot" </w:instrText>
      </w:r>
      <w:r w:rsidR="0097674A">
        <w:fldChar w:fldCharType="separate"/>
      </w:r>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r w:rsidR="0097674A">
        <w:rPr>
          <w:rStyle w:val="Hyperlink"/>
          <w:rFonts w:cstheme="minorBidi"/>
        </w:rPr>
        <w:fldChar w:fldCharType="end"/>
      </w:r>
      <w:r>
        <w:t xml:space="preserve"> </w:t>
      </w:r>
      <w:commentRangeEnd w:id="58"/>
      <w:r w:rsidR="00005276">
        <w:rPr>
          <w:rStyle w:val="CommentReference"/>
          <w:rFonts w:asciiTheme="minorHAnsi" w:hAnsiTheme="minorHAnsi"/>
        </w:rPr>
        <w:commentReference w:id="58"/>
      </w:r>
      <w:commentRangeEnd w:id="59"/>
      <w:r w:rsidR="006A1A99">
        <w:rPr>
          <w:rStyle w:val="CommentReference"/>
          <w:rFonts w:asciiTheme="minorHAnsi" w:hAnsiTheme="minorHAnsi"/>
        </w:rPr>
        <w:commentReference w:id="59"/>
      </w:r>
      <w:r>
        <w:t xml:space="preserve">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63">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4">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5">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60" w:name="_Toc25574508"/>
      <w:r>
        <w:t>Pin an Application to the Toolbar</w:t>
      </w:r>
      <w:bookmarkEnd w:id="60"/>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6432"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8">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lastRenderedPageBreak/>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9">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70">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71">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61" w:name="_Toc25574509"/>
      <w:r>
        <w:t xml:space="preserve">Creating </w:t>
      </w:r>
      <w:r w:rsidR="0073422A">
        <w:t xml:space="preserve">Presets for Multi-Panel </w:t>
      </w:r>
      <w:r w:rsidR="00833FFA">
        <w:t>Mode</w:t>
      </w:r>
      <w:bookmarkEnd w:id="61"/>
    </w:p>
    <w:p w14:paraId="1180BA6B" w14:textId="0B57DE07" w:rsidR="009A1785" w:rsidRDefault="009A1785" w:rsidP="009A1785">
      <w:pPr>
        <w:pStyle w:val="CVChapterBodyCopy"/>
      </w:pPr>
      <w:bookmarkStart w:id="62" w:name="_Configure_a_Double"/>
      <w:bookmarkEnd w:id="62"/>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63" w:name="_Toc25574510"/>
      <w:r>
        <w:t xml:space="preserve">Configure a </w:t>
      </w:r>
      <w:r w:rsidR="00A86B2D">
        <w:t>2</w:t>
      </w:r>
      <w:r w:rsidR="00EB2D16">
        <w:t>-</w:t>
      </w:r>
      <w:r w:rsidR="00833FFA">
        <w:t>Panel View</w:t>
      </w:r>
      <w:bookmarkEnd w:id="63"/>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commentRangeStart w:id="64"/>
      <w:commentRangeStart w:id="65"/>
      <w:r w:rsidR="0097674A">
        <w:fldChar w:fldCharType="begin"/>
      </w:r>
      <w:r w:rsidR="0097674A">
        <w:instrText xml:space="preserve"> HYPERLINK \l "NavvisLandingScreen" </w:instrText>
      </w:r>
      <w:r w:rsidR="0097674A">
        <w:fldChar w:fldCharType="separate"/>
      </w:r>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r w:rsidR="0097674A">
        <w:rPr>
          <w:rStyle w:val="Hyperlink"/>
          <w:rFonts w:cstheme="minorBidi"/>
        </w:rPr>
        <w:fldChar w:fldCharType="end"/>
      </w:r>
      <w:commentRangeEnd w:id="64"/>
      <w:r w:rsidR="00005276">
        <w:rPr>
          <w:rStyle w:val="CommentReference"/>
          <w:rFonts w:asciiTheme="minorHAnsi" w:hAnsiTheme="minorHAnsi"/>
        </w:rPr>
        <w:commentReference w:id="64"/>
      </w:r>
      <w:commentRangeEnd w:id="65"/>
      <w:r w:rsidR="00707B15">
        <w:rPr>
          <w:rStyle w:val="CommentReference"/>
          <w:rFonts w:asciiTheme="minorHAnsi" w:hAnsiTheme="minorHAnsi"/>
        </w:rPr>
        <w:commentReference w:id="65"/>
      </w:r>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0048"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9">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72">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73">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 xml:space="preserve">ts, you can use the </w:t>
      </w:r>
      <w:commentRangeStart w:id="66"/>
      <w:commentRangeStart w:id="67"/>
      <w:r w:rsidR="002B2195">
        <w:t>s</w:t>
      </w:r>
      <w:r>
        <w:t>wap</w:t>
      </w:r>
      <w:commentRangeEnd w:id="66"/>
      <w:r w:rsidR="0039752C">
        <w:rPr>
          <w:rStyle w:val="CommentReference"/>
          <w:rFonts w:asciiTheme="minorHAnsi" w:hAnsiTheme="minorHAnsi"/>
          <w:color w:val="auto"/>
        </w:rPr>
        <w:commentReference w:id="66"/>
      </w:r>
      <w:commentRangeEnd w:id="67"/>
      <w:r w:rsidR="00DD76D4">
        <w:rPr>
          <w:rStyle w:val="CommentReference"/>
          <w:rFonts w:asciiTheme="minorHAnsi" w:hAnsiTheme="minorHAnsi"/>
          <w:color w:val="auto"/>
        </w:rPr>
        <w:commentReference w:id="67"/>
      </w:r>
      <w:r>
        <w:t xml:space="preserve"> button </w:t>
      </w:r>
      <w:r w:rsidR="002B2195">
        <w:object w:dxaOrig="405" w:dyaOrig="435" w14:anchorId="4A6AFB11">
          <v:shape id="_x0000_i1080" type="#_x0000_t75" style="width:17pt;height:18pt;mso-position-horizontal:absolute;mso-position-vertical:absolute" o:ole="" o:allowoverlap="f">
            <v:imagedata r:id="rId174" o:title=""/>
          </v:shape>
          <o:OLEObject Type="Embed" ProgID="PBrush" ShapeID="_x0000_i1080" DrawAspect="Content" ObjectID="_1638971776" r:id="rId175"/>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6">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68" w:name="_Save_a_2-Panel"/>
      <w:bookmarkStart w:id="69" w:name="_Toc25574511"/>
      <w:bookmarkEnd w:id="68"/>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69"/>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5952"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8000"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commentRangeStart w:id="70"/>
      <w:commentRangeStart w:id="71"/>
      <w:r w:rsidR="00BE5370">
        <w:t>Add</w:t>
      </w:r>
      <w:r>
        <w:t xml:space="preserve"> Preset </w:t>
      </w:r>
      <w:commentRangeEnd w:id="70"/>
      <w:r w:rsidR="0039752C">
        <w:rPr>
          <w:rStyle w:val="CommentReference"/>
          <w:rFonts w:asciiTheme="minorHAnsi" w:hAnsiTheme="minorHAnsi"/>
        </w:rPr>
        <w:commentReference w:id="70"/>
      </w:r>
      <w:commentRangeEnd w:id="71"/>
      <w:r w:rsidR="00574B0E">
        <w:rPr>
          <w:rStyle w:val="CommentReference"/>
          <w:rFonts w:asciiTheme="minorHAnsi" w:hAnsiTheme="minorHAnsi"/>
        </w:rPr>
        <w:commentReference w:id="71"/>
      </w:r>
      <w:r>
        <w:t xml:space="preserve">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8">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9">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80">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72" w:name="EnterthePresetNameBox"/>
      <w:r w:rsidRPr="001F7362">
        <w:rPr>
          <w:b/>
        </w:rPr>
        <w:t>Enter the preset name here</w:t>
      </w:r>
      <w:r>
        <w:t xml:space="preserve"> box</w:t>
      </w:r>
      <w:bookmarkEnd w:id="72"/>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commentRangeStart w:id="73"/>
      <w:commentRangeStart w:id="74"/>
      <w:r>
        <w:br w:type="page"/>
      </w:r>
      <w:commentRangeEnd w:id="73"/>
      <w:r w:rsidR="0039752C">
        <w:rPr>
          <w:rStyle w:val="CommentReference"/>
        </w:rPr>
        <w:commentReference w:id="73"/>
      </w:r>
      <w:commentRangeEnd w:id="74"/>
      <w:r w:rsidR="005E1386">
        <w:rPr>
          <w:rStyle w:val="CommentReference"/>
        </w:rPr>
        <w:commentReference w:id="74"/>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82">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83">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75" w:name="_Pin_a_Double"/>
      <w:bookmarkStart w:id="76" w:name="_Toc25574512"/>
      <w:bookmarkEnd w:id="75"/>
      <w:r>
        <w:t>P</w:t>
      </w:r>
      <w:r w:rsidR="007D52E4">
        <w:t xml:space="preserve">in </w:t>
      </w:r>
      <w:r w:rsidR="00307A63">
        <w:t xml:space="preserve">a </w:t>
      </w:r>
      <w:r w:rsidR="000C7A9A">
        <w:t>2-</w:t>
      </w:r>
      <w:r w:rsidR="00253ED3">
        <w:t>Panel Preset to t</w:t>
      </w:r>
      <w:r>
        <w:t>he Toolbar</w:t>
      </w:r>
      <w:bookmarkEnd w:id="76"/>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4">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5">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6">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77"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78" w:name="PinnedPresetDisplayedonToolbar"/>
      <w:bookmarkEnd w:id="77"/>
      <w:r>
        <w:lastRenderedPageBreak/>
        <w:t xml:space="preserve">The pinned preset displays </w:t>
      </w:r>
      <w:r w:rsidR="00F87BE6">
        <w:t xml:space="preserve">on the toolbar. </w:t>
      </w:r>
      <w:bookmarkEnd w:id="78"/>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79" w:name="_Toc25574513"/>
      <w:r>
        <w:t xml:space="preserve">Configure a </w:t>
      </w:r>
      <w:r w:rsidR="00E51435">
        <w:t>3-</w:t>
      </w:r>
      <w:r>
        <w:t>Panel View</w:t>
      </w:r>
      <w:bookmarkEnd w:id="79"/>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6192"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9">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7">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8">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pt;height:18pt;mso-position-horizontal:absolute;mso-position-vertical:absolute" o:ole="" o:allowoverlap="f">
            <v:imagedata r:id="rId174" o:title=""/>
          </v:shape>
          <o:OLEObject Type="Embed" ProgID="PBrush" ShapeID="_x0000_i1081" DrawAspect="Content" ObjectID="_1638971777" r:id="rId189"/>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90">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80" w:name="_Toc25574514"/>
      <w:r>
        <w:t xml:space="preserve">Save a </w:t>
      </w:r>
      <w:r w:rsidR="00BB0BD4">
        <w:t>3-</w:t>
      </w:r>
      <w:r>
        <w:t>Panel Configuration as a Preset</w:t>
      </w:r>
      <w:bookmarkEnd w:id="80"/>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8240"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2336"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91">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92">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93">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0288"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4">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81" w:name="_Pin_a_Triple"/>
      <w:bookmarkStart w:id="82" w:name="_Toc25574515"/>
      <w:bookmarkEnd w:id="81"/>
      <w:r>
        <w:lastRenderedPageBreak/>
        <w:t xml:space="preserve">Pin </w:t>
      </w:r>
      <w:r w:rsidR="00A769FF">
        <w:t xml:space="preserve">a </w:t>
      </w:r>
      <w:r w:rsidR="00CA0760">
        <w:t>3-</w:t>
      </w:r>
      <w:r w:rsidR="00A769FF">
        <w:t>Panel Preset to t</w:t>
      </w:r>
      <w:r w:rsidR="00833FFA">
        <w:t>he Toolbar</w:t>
      </w:r>
      <w:bookmarkEnd w:id="82"/>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4384"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5">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6">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707B15"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83" w:name="_Toc24204548"/>
      <w:bookmarkStart w:id="84" w:name="_Toc25574516"/>
      <w:r>
        <w:t>Screens for Optimal Display of Pinned Applications and Presets</w:t>
      </w:r>
      <w:bookmarkEnd w:id="83"/>
      <w:bookmarkEnd w:id="84"/>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85"/>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7">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85"/>
      <w:r w:rsidR="00A46ACF">
        <w:rPr>
          <w:rStyle w:val="CommentReference"/>
          <w:rFonts w:asciiTheme="minorHAnsi" w:hAnsiTheme="minorHAnsi"/>
          <w:color w:val="auto"/>
        </w:rPr>
        <w:commentReference w:id="85"/>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86" w:name="_Toc25574517"/>
      <w:r>
        <w:t>Editing an Existing P</w:t>
      </w:r>
      <w:r w:rsidR="00287B6D">
        <w:t>reset</w:t>
      </w:r>
      <w:bookmarkEnd w:id="86"/>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w:t>
      </w:r>
      <w:commentRangeStart w:id="87"/>
      <w:commentRangeStart w:id="88"/>
      <w:r w:rsidR="00595706">
        <w:t>presets</w:t>
      </w:r>
      <w:commentRangeEnd w:id="87"/>
      <w:r w:rsidR="0039752C">
        <w:rPr>
          <w:rStyle w:val="CommentReference"/>
          <w:rFonts w:asciiTheme="minorHAnsi" w:hAnsiTheme="minorHAnsi"/>
          <w:color w:val="auto"/>
        </w:rPr>
        <w:commentReference w:id="87"/>
      </w:r>
      <w:commentRangeEnd w:id="88"/>
      <w:r w:rsidR="008476BD">
        <w:rPr>
          <w:rStyle w:val="CommentReference"/>
          <w:rFonts w:asciiTheme="minorHAnsi" w:hAnsiTheme="minorHAnsi"/>
          <w:color w:val="auto"/>
        </w:rPr>
        <w:commentReference w:id="88"/>
      </w:r>
      <w:r w:rsidR="00595706">
        <w:t xml:space="preserve">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8">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9">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51"/>
        <w:gridCol w:w="7345"/>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4B90C23F" w:rsidR="00377216" w:rsidRDefault="00500BE6" w:rsidP="00E53DA9">
            <w:pPr>
              <w:pStyle w:val="ChapterBodyCopy"/>
              <w:rPr>
                <w:rFonts w:cs="Calibri"/>
                <w:color w:val="000000"/>
                <w:sz w:val="20"/>
                <w:szCs w:val="20"/>
              </w:rPr>
            </w:pPr>
            <w:r>
              <w:rPr>
                <w:rFonts w:ascii="Times New Roman" w:eastAsiaTheme="minorEastAsia" w:hAnsi="Times New Roman" w:cs="Times New Roman"/>
                <w:noProof/>
                <w:sz w:val="24"/>
                <w:szCs w:val="24"/>
                <w:lang w:val="en-IN" w:eastAsia="en-IN"/>
              </w:rPr>
              <mc:AlternateContent>
                <mc:Choice Requires="wps">
                  <w:drawing>
                    <wp:anchor distT="0" distB="0" distL="114300" distR="114300" simplePos="0" relativeHeight="251667968" behindDoc="0" locked="0" layoutInCell="1" allowOverlap="1" wp14:anchorId="64098376" wp14:editId="6506A910">
                      <wp:simplePos x="0" y="0"/>
                      <wp:positionH relativeFrom="margin">
                        <wp:posOffset>6985</wp:posOffset>
                      </wp:positionH>
                      <wp:positionV relativeFrom="paragraph">
                        <wp:posOffset>1270</wp:posOffset>
                      </wp:positionV>
                      <wp:extent cx="429260" cy="428625"/>
                      <wp:effectExtent l="0" t="0" r="0" b="0"/>
                      <wp:wrapNone/>
                      <wp:docPr id="5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2537C8" id="Freeform 5" o:spid="_x0000_s1026" style="position:absolute;margin-left:.55pt;margin-top:.1pt;width:33.8pt;height:33.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200">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89" w:name="_Toc2557451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89"/>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201">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202">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203">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4">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lastRenderedPageBreak/>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lastRenderedPageBreak/>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5pt;height:11.5pt" o:ole="">
                  <v:imagedata r:id="rId205" o:title=""/>
                </v:shape>
                <o:OLEObject Type="Embed" ProgID="PBrush" ShapeID="_x0000_i1082" DrawAspect="Content" ObjectID="_1638971778" r:id="rId206"/>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5pt;height:25pt" o:ole="">
                  <v:imagedata r:id="rId207" o:title=""/>
                </v:shape>
                <o:OLEObject Type="Embed" ProgID="PBrush" ShapeID="_x0000_i1083" DrawAspect="Content" ObjectID="_1638971779" r:id="rId208"/>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pt;height:26.5pt" o:ole="">
                  <v:imagedata r:id="rId209" o:title=""/>
                </v:shape>
                <o:OLEObject Type="Embed" ProgID="PBrush" ShapeID="_x0000_i1084" DrawAspect="Content" ObjectID="_1638971780" r:id="rId210"/>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5pt;height:25pt" o:ole="">
                  <v:imagedata r:id="rId207" o:title=""/>
                </v:shape>
                <o:OLEObject Type="Embed" ProgID="PBrush" ShapeID="_x0000_i1085" DrawAspect="Content" ObjectID="_1638971781" r:id="rId211"/>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pt;height:26.5pt" o:ole="">
                  <v:imagedata r:id="rId212" o:title=""/>
                </v:shape>
                <o:OLEObject Type="Embed" ProgID="PBrush" ShapeID="_x0000_i1086" DrawAspect="Content" ObjectID="_1638971782" r:id="rId213"/>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90" w:name="_Toc25574519"/>
      <w:r>
        <w:t>Screen Display</w:t>
      </w:r>
      <w:r w:rsidR="00FB69D2">
        <w:t>s</w:t>
      </w:r>
      <w:r>
        <w:t xml:space="preserve"> in Maximized View</w:t>
      </w:r>
      <w:bookmarkEnd w:id="90"/>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commentRangeStart w:id="91"/>
      <w:commentRangeStart w:id="92"/>
      <w:r>
        <w:t>To maximize the UEE screen in single display</w:t>
      </w:r>
      <w:commentRangeEnd w:id="91"/>
      <w:r w:rsidR="00C7097C">
        <w:rPr>
          <w:rStyle w:val="CommentReference"/>
          <w:rFonts w:asciiTheme="minorHAnsi" w:hAnsiTheme="minorHAnsi"/>
          <w:color w:val="auto"/>
        </w:rPr>
        <w:commentReference w:id="91"/>
      </w:r>
      <w:commentRangeEnd w:id="92"/>
      <w:r w:rsidR="0022676A">
        <w:rPr>
          <w:rStyle w:val="CommentReference"/>
          <w:rFonts w:asciiTheme="minorHAnsi" w:hAnsiTheme="minorHAnsi"/>
          <w:color w:val="auto"/>
        </w:rPr>
        <w:commentReference w:id="92"/>
      </w:r>
    </w:p>
    <w:p w14:paraId="777817B4" w14:textId="06849D38" w:rsidR="00A25D77" w:rsidRDefault="00A25D77" w:rsidP="00A25D77">
      <w:pPr>
        <w:pStyle w:val="CVChapterBodyCopy"/>
      </w:pPr>
      <w:r>
        <w:t xml:space="preserve">The Coreo UEE application is compatible with a multiple monitor setup (2-monitors or 3-monitors). In multiple displays, you can view single or multiple applications configured in the </w:t>
      </w:r>
      <w:r>
        <w:lastRenderedPageBreak/>
        <w:t>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94" w:name="_Toc25574520"/>
      <w:r>
        <w:t xml:space="preserve">Maximize </w:t>
      </w:r>
      <w:r w:rsidR="00825B10">
        <w:t xml:space="preserve">View </w:t>
      </w:r>
      <w:r w:rsidR="005B2575">
        <w:t>in</w:t>
      </w:r>
      <w:r w:rsidR="00825B10">
        <w:t xml:space="preserve"> Single Display</w:t>
      </w:r>
      <w:bookmarkEnd w:id="94"/>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4">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95" w:name="_Toc25574521"/>
      <w:r>
        <w:t>M</w:t>
      </w:r>
      <w:r w:rsidR="00FB69D2">
        <w:t>aximize</w:t>
      </w:r>
      <w:r>
        <w:t xml:space="preserve"> View </w:t>
      </w:r>
      <w:r w:rsidR="00FB69D2">
        <w:t>in</w:t>
      </w:r>
      <w:r>
        <w:t xml:space="preserve"> Multiple Display</w:t>
      </w:r>
      <w:r w:rsidR="007B5DFB">
        <w:t>s</w:t>
      </w:r>
      <w:bookmarkEnd w:id="95"/>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6">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6A5D1DA" w:rsidR="003C6F91" w:rsidRDefault="00D65885" w:rsidP="003C6F91">
      <w:pPr>
        <w:pStyle w:val="CVFigureCaption"/>
      </w:pPr>
      <w:commentRangeStart w:id="96"/>
      <w:commentRangeStart w:id="97"/>
      <w:r>
        <w:t>Diagramatic Representation of Multiple Displays</w:t>
      </w:r>
      <w:commentRangeEnd w:id="96"/>
      <w:r w:rsidR="00500BE6">
        <w:rPr>
          <w:rStyle w:val="CommentReference"/>
          <w:b w:val="0"/>
          <w:smallCaps w:val="0"/>
          <w:noProof w:val="0"/>
          <w:lang w:val="en-US" w:eastAsia="en-US"/>
        </w:rPr>
        <w:commentReference w:id="96"/>
      </w:r>
      <w:commentRangeEnd w:id="97"/>
      <w:r w:rsidR="00222524">
        <w:rPr>
          <w:rStyle w:val="CommentReference"/>
          <w:b w:val="0"/>
          <w:smallCaps w:val="0"/>
          <w:noProof w:val="0"/>
          <w:lang w:val="en-US" w:eastAsia="en-US"/>
        </w:rPr>
        <w:commentReference w:id="97"/>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98" w:name="_Toc25574522"/>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98"/>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99" w:name="_Toc25574523"/>
      <w:r>
        <w:t xml:space="preserve">Synchronize </w:t>
      </w:r>
      <w:r w:rsidR="00AC00E1">
        <w:t xml:space="preserve">the Patient Record from </w:t>
      </w:r>
      <w:r w:rsidR="004F1F56">
        <w:t xml:space="preserve">the </w:t>
      </w:r>
      <w:r w:rsidR="000352BD">
        <w:t>Coreo View</w:t>
      </w:r>
      <w:r w:rsidR="00AC00E1">
        <w:t>-</w:t>
      </w:r>
      <w:r>
        <w:t>Bed View Layout</w:t>
      </w:r>
      <w:bookmarkEnd w:id="99"/>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707B15"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7">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8">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9">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lastRenderedPageBreak/>
        <w:t>The details of the patient record that you had synchronized displays in the Coreo Analytics application.</w:t>
      </w:r>
    </w:p>
    <w:p w14:paraId="69CE4DB8" w14:textId="3A29FEC0" w:rsidR="00AC00E1" w:rsidRDefault="00AC00E1" w:rsidP="00AC00E1">
      <w:pPr>
        <w:pStyle w:val="Heading2"/>
      </w:pPr>
      <w:bookmarkStart w:id="100" w:name="_Toc25574524"/>
      <w:r>
        <w:t xml:space="preserve">Synchronize the Patient Record from </w:t>
      </w:r>
      <w:r w:rsidR="004F1F56">
        <w:t xml:space="preserve">the </w:t>
      </w:r>
      <w:r>
        <w:t>Coreo View-Prioritized View Layout</w:t>
      </w:r>
      <w:bookmarkEnd w:id="100"/>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707B15"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20">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21">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101" w:name="_Toc25574525"/>
      <w:r>
        <w:t xml:space="preserve">Synchronize the Patient Record from </w:t>
      </w:r>
      <w:r w:rsidR="004F1F56">
        <w:t xml:space="preserve">the </w:t>
      </w:r>
      <w:r>
        <w:t>Coreo View</w:t>
      </w:r>
      <w:r>
        <w:rPr>
          <w:rFonts w:cs="Calibri"/>
        </w:rPr>
        <w:t>—</w:t>
      </w:r>
      <w:r>
        <w:t>Geo-Map View Layout</w:t>
      </w:r>
      <w:bookmarkEnd w:id="101"/>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707B15"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22">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0528"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24">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5"/>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102" w:name="_Toc24106684"/>
      <w:bookmarkStart w:id="103" w:name="_Toc25574526"/>
      <w:r>
        <w:lastRenderedPageBreak/>
        <w:t>Glossary</w:t>
      </w:r>
      <w:bookmarkEnd w:id="102"/>
      <w:bookmarkEnd w:id="103"/>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6"/>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104" w:name="_Toc24106685"/>
      <w:bookmarkStart w:id="105" w:name="_Toc25574527"/>
      <w:commentRangeStart w:id="106"/>
      <w:r>
        <w:lastRenderedPageBreak/>
        <w:t>Index</w:t>
      </w:r>
      <w:bookmarkEnd w:id="104"/>
      <w:commentRangeEnd w:id="106"/>
      <w:r w:rsidR="007C75D6">
        <w:rPr>
          <w:rStyle w:val="CommentReference"/>
          <w:rFonts w:asciiTheme="minorHAnsi" w:eastAsiaTheme="minorHAnsi" w:hAnsiTheme="minorHAnsi" w:cstheme="minorBidi"/>
          <w:b w:val="0"/>
          <w:color w:val="auto"/>
          <w:lang w:eastAsia="en-US"/>
        </w:rPr>
        <w:commentReference w:id="106"/>
      </w:r>
      <w:bookmarkEnd w:id="105"/>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707B15" w:rsidRDefault="00707B15">
      <w:pPr>
        <w:pStyle w:val="CommentText"/>
      </w:pPr>
      <w:r>
        <w:rPr>
          <w:rStyle w:val="CommentReference"/>
        </w:rPr>
        <w:annotationRef/>
      </w:r>
      <w:r>
        <w:t>Information to be validated by Navvis</w:t>
      </w:r>
    </w:p>
  </w:comment>
  <w:comment w:id="5" w:author="Pavan Rasquinha [2]" w:date="2019-12-23T14:32:00Z" w:initials="PR">
    <w:p w14:paraId="788499D2" w14:textId="21D61019" w:rsidR="00707B15" w:rsidRDefault="00707B15">
      <w:pPr>
        <w:pStyle w:val="CommentText"/>
      </w:pPr>
      <w:r>
        <w:rPr>
          <w:rStyle w:val="CommentReference"/>
        </w:rPr>
        <w:annotationRef/>
      </w:r>
      <w:r w:rsidRPr="00954EC8">
        <w:rPr>
          <w:highlight w:val="green"/>
        </w:rPr>
        <w:t>Feedback Incorporated</w:t>
      </w:r>
    </w:p>
  </w:comment>
  <w:comment w:id="9" w:author="Joshua Wilson" w:date="2019-12-20T09:04:00Z" w:initials="JW">
    <w:p w14:paraId="43420C3B" w14:textId="1A3FBDC4" w:rsidR="00707B15" w:rsidRDefault="00707B15">
      <w:pPr>
        <w:pStyle w:val="CommentText"/>
      </w:pPr>
      <w:r>
        <w:rPr>
          <w:rStyle w:val="CommentReference"/>
        </w:rPr>
        <w:annotationRef/>
      </w:r>
      <w:r>
        <w:t>Globally replace Navvis &amp; Company, LLC with Navvis Healthcare</w:t>
      </w:r>
    </w:p>
  </w:comment>
  <w:comment w:id="10" w:author="Pavan Rasquinha [2]" w:date="2019-12-23T14:37:00Z" w:initials="PR">
    <w:p w14:paraId="0D2EE437" w14:textId="3F7466A2" w:rsidR="00707B15" w:rsidRDefault="00707B15">
      <w:pPr>
        <w:pStyle w:val="CommentText"/>
      </w:pPr>
      <w:r>
        <w:rPr>
          <w:rStyle w:val="CommentReference"/>
        </w:rPr>
        <w:annotationRef/>
      </w:r>
      <w:r w:rsidRPr="00AA0B17">
        <w:rPr>
          <w:highlight w:val="green"/>
        </w:rPr>
        <w:t>Replaced with ‘Navvis Healthcare’ but have retained in context with UI names</w:t>
      </w:r>
    </w:p>
  </w:comment>
  <w:comment w:id="12" w:author="Pavan Rasquinha [2]" w:date="2019-11-14T19:08:00Z" w:initials="PR">
    <w:p w14:paraId="414D3D95" w14:textId="48AE2A81" w:rsidR="00707B15" w:rsidRDefault="00707B15">
      <w:pPr>
        <w:pStyle w:val="CommentText"/>
      </w:pPr>
      <w:r>
        <w:rPr>
          <w:rStyle w:val="CommentReference"/>
        </w:rPr>
        <w:annotationRef/>
      </w:r>
      <w:r w:rsidRPr="00DC5322">
        <w:rPr>
          <w:highlight w:val="yellow"/>
        </w:rPr>
        <w:t>Include the name of other user guides</w:t>
      </w:r>
    </w:p>
  </w:comment>
  <w:comment w:id="14" w:author="Jad Jaber" w:date="2019-12-20T14:15:00Z" w:initials="JJ">
    <w:p w14:paraId="7122BC35" w14:textId="77777777" w:rsidR="00707B15" w:rsidRDefault="00707B15">
      <w:pPr>
        <w:pStyle w:val="CommentText"/>
      </w:pPr>
      <w:r>
        <w:rPr>
          <w:rStyle w:val="CommentReference"/>
        </w:rPr>
        <w:annotationRef/>
      </w:r>
      <w:r>
        <w:t>Is this the correct verbiage we would like used?</w:t>
      </w:r>
    </w:p>
    <w:p w14:paraId="5EED5645" w14:textId="1E4FA281" w:rsidR="00707B15" w:rsidRDefault="00707B15">
      <w:pPr>
        <w:pStyle w:val="CommentText"/>
      </w:pPr>
      <w:r>
        <w:t xml:space="preserve"> </w:t>
      </w:r>
    </w:p>
  </w:comment>
  <w:comment w:id="15" w:author="Pavan Rasquinha [2]" w:date="2019-12-23T15:00:00Z" w:initials="PR">
    <w:p w14:paraId="78E569EE" w14:textId="07839896" w:rsidR="00707B15" w:rsidRDefault="00707B15">
      <w:pPr>
        <w:pStyle w:val="CommentText"/>
      </w:pPr>
      <w:r>
        <w:rPr>
          <w:rStyle w:val="CommentReference"/>
        </w:rPr>
        <w:annotationRef/>
      </w:r>
      <w:r w:rsidRPr="00AA0B17">
        <w:rPr>
          <w:highlight w:val="green"/>
        </w:rPr>
        <w:t>Changed to “users”</w:t>
      </w:r>
    </w:p>
  </w:comment>
  <w:comment w:id="16" w:author="Jad Jaber" w:date="2019-12-20T14:19:00Z" w:initials="JJ">
    <w:p w14:paraId="7019EC9A" w14:textId="39776D04" w:rsidR="00707B15" w:rsidRDefault="00707B15">
      <w:pPr>
        <w:pStyle w:val="CommentText"/>
      </w:pPr>
      <w:r>
        <w:rPr>
          <w:rStyle w:val="CommentReference"/>
        </w:rPr>
        <w:annotationRef/>
      </w:r>
      <w:r>
        <w:t>See comment above</w:t>
      </w:r>
    </w:p>
  </w:comment>
  <w:comment w:id="17" w:author="Pavan Rasquinha [2]" w:date="2019-12-23T15:03:00Z" w:initials="PR">
    <w:p w14:paraId="08044397" w14:textId="79129851" w:rsidR="00707B15" w:rsidRDefault="00707B15">
      <w:pPr>
        <w:pStyle w:val="CommentText"/>
      </w:pPr>
      <w:r>
        <w:rPr>
          <w:rStyle w:val="CommentReference"/>
        </w:rPr>
        <w:annotationRef/>
      </w:r>
      <w:r w:rsidRPr="00AA0B17">
        <w:rPr>
          <w:highlight w:val="green"/>
        </w:rPr>
        <w:t>Changed to “users”</w:t>
      </w:r>
    </w:p>
  </w:comment>
  <w:comment w:id="19" w:author="Pavan Rasquinha [2]" w:date="2019-10-31T19:37:00Z" w:initials="PR">
    <w:p w14:paraId="63B9AD47" w14:textId="152F7F56" w:rsidR="00707B15" w:rsidRDefault="00707B15">
      <w:pPr>
        <w:pStyle w:val="CommentText"/>
      </w:pPr>
      <w:r>
        <w:rPr>
          <w:rStyle w:val="CommentReference"/>
        </w:rPr>
        <w:annotationRef/>
      </w:r>
      <w:r>
        <w:t>Shall be updated before the final PDF generation</w:t>
      </w:r>
    </w:p>
  </w:comment>
  <w:comment w:id="25" w:author="Jad Jaber" w:date="2019-12-20T14:48:00Z" w:initials="JJ">
    <w:p w14:paraId="6E628C31" w14:textId="3CFAC6CD" w:rsidR="00707B15" w:rsidRDefault="00707B15">
      <w:pPr>
        <w:pStyle w:val="CommentText"/>
      </w:pPr>
      <w:r>
        <w:rPr>
          <w:rStyle w:val="CommentReference"/>
        </w:rPr>
        <w:annotationRef/>
      </w:r>
      <w:r w:rsidRPr="001629BB">
        <w:rPr>
          <w:highlight w:val="red"/>
        </w:rPr>
        <w:t>Verify is this Navvis or Okta Admin?</w:t>
      </w:r>
    </w:p>
  </w:comment>
  <w:comment w:id="26" w:author="Pavan Rasquinha [2]" w:date="2019-12-23T15:17:00Z" w:initials="PR">
    <w:p w14:paraId="3CAB4D09" w14:textId="55957494" w:rsidR="00707B15" w:rsidRDefault="00707B15">
      <w:pPr>
        <w:pStyle w:val="CommentText"/>
      </w:pPr>
      <w:r>
        <w:rPr>
          <w:rStyle w:val="CommentReference"/>
        </w:rPr>
        <w:annotationRef/>
      </w:r>
      <w:r w:rsidRPr="007C3B14">
        <w:rPr>
          <w:highlight w:val="green"/>
        </w:rPr>
        <w:t>Changing Okta Admin to Navvis Admin</w:t>
      </w:r>
    </w:p>
  </w:comment>
  <w:comment w:id="28" w:author="Jad Jaber" w:date="2019-12-20T14:50:00Z" w:initials="JJ">
    <w:p w14:paraId="7BA9743F" w14:textId="1CA5514B" w:rsidR="00707B15" w:rsidRDefault="00707B15">
      <w:pPr>
        <w:pStyle w:val="CommentText"/>
      </w:pPr>
      <w:r>
        <w:rPr>
          <w:rStyle w:val="CommentReference"/>
        </w:rPr>
        <w:annotationRef/>
      </w:r>
      <w:r w:rsidRPr="00D64102">
        <w:rPr>
          <w:highlight w:val="red"/>
        </w:rPr>
        <w:t>Verify Okta vs Navvis Admin</w:t>
      </w:r>
    </w:p>
  </w:comment>
  <w:comment w:id="30" w:author="Pavan Rasquinha [2]" w:date="2019-12-27T02:30:00Z" w:initials="PR">
    <w:p w14:paraId="597F2A5A" w14:textId="37B9824E" w:rsidR="00707B15" w:rsidRPr="00AF1DD0" w:rsidRDefault="00707B15">
      <w:pPr>
        <w:pStyle w:val="CommentText"/>
        <w:rPr>
          <w:color w:val="FF0000"/>
        </w:rPr>
      </w:pPr>
      <w:r>
        <w:rPr>
          <w:rStyle w:val="CommentReference"/>
        </w:rPr>
        <w:annotationRef/>
      </w:r>
      <w:r w:rsidRPr="00AF1DD0">
        <w:rPr>
          <w:color w:val="FF0000"/>
        </w:rPr>
        <w:t>Organization’s sign-in page navvis.okta.com?</w:t>
      </w:r>
      <w:r>
        <w:rPr>
          <w:color w:val="FF0000"/>
        </w:rPr>
        <w:t xml:space="preserve"> in</w:t>
      </w:r>
      <w:r w:rsidRPr="00AF1DD0">
        <w:rPr>
          <w:color w:val="FF0000"/>
        </w:rPr>
        <w:t xml:space="preserve"> the email.</w:t>
      </w:r>
    </w:p>
    <w:p w14:paraId="023D0156" w14:textId="08A98C56" w:rsidR="00707B15" w:rsidRPr="00AF1DD0" w:rsidRDefault="00707B15">
      <w:pPr>
        <w:pStyle w:val="CommentText"/>
        <w:rPr>
          <w:color w:val="FF0000"/>
        </w:rPr>
      </w:pPr>
    </w:p>
    <w:p w14:paraId="6B79866C" w14:textId="064A756B" w:rsidR="00707B15" w:rsidRDefault="00707B15">
      <w:pPr>
        <w:pStyle w:val="CommentText"/>
      </w:pPr>
      <w:r w:rsidRPr="00AF1DD0">
        <w:rPr>
          <w:color w:val="FF0000"/>
        </w:rPr>
        <w:t>login.coreohealth.com?</w:t>
      </w:r>
    </w:p>
    <w:p w14:paraId="543FF79F" w14:textId="77777777" w:rsidR="00707B15" w:rsidRDefault="00707B15">
      <w:pPr>
        <w:pStyle w:val="CommentText"/>
      </w:pPr>
    </w:p>
  </w:comment>
  <w:comment w:id="32" w:author="Pavan Rasquinha [2]" w:date="2019-11-13T20:15:00Z" w:initials="PR">
    <w:p w14:paraId="53498556" w14:textId="09D0312F" w:rsidR="00707B15" w:rsidRDefault="00707B15">
      <w:pPr>
        <w:pStyle w:val="CommentText"/>
      </w:pPr>
      <w:r w:rsidRPr="00D64102">
        <w:rPr>
          <w:rStyle w:val="CommentReference"/>
          <w:highlight w:val="green"/>
        </w:rPr>
        <w:annotationRef/>
      </w:r>
      <w:r w:rsidRPr="00D64102">
        <w:rPr>
          <w:highlight w:val="green"/>
        </w:rPr>
        <w:t>Update with the production URL.</w:t>
      </w:r>
    </w:p>
  </w:comment>
  <w:comment w:id="33" w:author="Joshua Wilson" w:date="2019-12-20T09:06:00Z" w:initials="JW">
    <w:p w14:paraId="66340DEF" w14:textId="685DD517" w:rsidR="00707B15" w:rsidRDefault="00707B15">
      <w:pPr>
        <w:pStyle w:val="CommentText"/>
      </w:pPr>
      <w:r>
        <w:rPr>
          <w:rStyle w:val="CommentReference"/>
        </w:rPr>
        <w:annotationRef/>
      </w:r>
      <w:r>
        <w:t>This will be login.coreohealth.com</w:t>
      </w:r>
    </w:p>
  </w:comment>
  <w:comment w:id="35" w:author="Joshua Wilson" w:date="2019-12-20T09:06:00Z" w:initials="JW">
    <w:p w14:paraId="72C4CDB6" w14:textId="7488F193" w:rsidR="00707B15" w:rsidRDefault="00707B15">
      <w:pPr>
        <w:pStyle w:val="CommentText"/>
      </w:pPr>
      <w:r>
        <w:rPr>
          <w:rStyle w:val="CommentReference"/>
        </w:rPr>
        <w:annotationRef/>
      </w:r>
      <w:r>
        <w:t>Get the password requirements from the Coreo Home BRD which represents the latest provided by our IT team</w:t>
      </w:r>
    </w:p>
  </w:comment>
  <w:comment w:id="38" w:author="Pavan Rasquinha [2]" w:date="2019-11-14T12:04:00Z" w:initials="PR">
    <w:p w14:paraId="6D304F69" w14:textId="23351E4F" w:rsidR="00707B15" w:rsidRDefault="00707B15">
      <w:pPr>
        <w:pStyle w:val="CommentText"/>
      </w:pPr>
      <w:r>
        <w:rPr>
          <w:rStyle w:val="CommentReference"/>
        </w:rPr>
        <w:annotationRef/>
      </w:r>
      <w:r w:rsidRPr="00C54414">
        <w:rPr>
          <w:highlight w:val="green"/>
        </w:rPr>
        <w:t>Replace this with the production URL</w:t>
      </w:r>
    </w:p>
  </w:comment>
  <w:comment w:id="39" w:author="Jad Jaber" w:date="2019-12-20T14:25:00Z" w:initials="JJ">
    <w:p w14:paraId="58756482" w14:textId="5F18B1E4" w:rsidR="00707B15" w:rsidRDefault="00707B15">
      <w:pPr>
        <w:pStyle w:val="CommentText"/>
      </w:pPr>
      <w:r>
        <w:rPr>
          <w:rStyle w:val="CommentReference"/>
        </w:rPr>
        <w:annotationRef/>
      </w:r>
      <w:r>
        <w:t>I get why this punctuation was used but when reading it through, this may cause confusion to whether it is an end punctuation or not.</w:t>
      </w:r>
    </w:p>
  </w:comment>
  <w:comment w:id="40" w:author="Pavan Rasquinha [2]" w:date="2019-12-27T01:36:00Z" w:initials="PR">
    <w:p w14:paraId="14DE9870" w14:textId="2733ACD8" w:rsidR="00707B15" w:rsidRDefault="00707B15">
      <w:pPr>
        <w:pStyle w:val="CommentText"/>
      </w:pPr>
      <w:r w:rsidRPr="00C54414">
        <w:rPr>
          <w:rStyle w:val="CommentReference"/>
          <w:highlight w:val="green"/>
        </w:rPr>
        <w:annotationRef/>
      </w:r>
      <w:r w:rsidRPr="00C54414">
        <w:rPr>
          <w:highlight w:val="green"/>
        </w:rPr>
        <w:t>Have followed the Microsoft Style Guide standard.</w:t>
      </w:r>
    </w:p>
  </w:comment>
  <w:comment w:id="41" w:author="Jad Jaber" w:date="2019-12-20T14:29:00Z" w:initials="JJ">
    <w:p w14:paraId="516D59E9" w14:textId="145CEF90" w:rsidR="00707B15" w:rsidRDefault="00707B15">
      <w:pPr>
        <w:pStyle w:val="CommentText"/>
      </w:pPr>
      <w:r>
        <w:rPr>
          <w:rStyle w:val="CommentReference"/>
        </w:rPr>
        <w:annotationRef/>
      </w:r>
      <w:r w:rsidRPr="00E1764B">
        <w:rPr>
          <w:highlight w:val="green"/>
        </w:rPr>
        <w:t>See comment above</w:t>
      </w:r>
    </w:p>
  </w:comment>
  <w:comment w:id="43" w:author="Jad Jaber" w:date="2019-12-20T14:30:00Z" w:initials="JJ">
    <w:p w14:paraId="4C5F1C49" w14:textId="511EBF52" w:rsidR="00707B15" w:rsidRDefault="00707B15">
      <w:pPr>
        <w:pStyle w:val="CommentText"/>
      </w:pPr>
      <w:r>
        <w:rPr>
          <w:rStyle w:val="CommentReference"/>
        </w:rPr>
        <w:annotationRef/>
      </w:r>
      <w:r w:rsidRPr="00232C94">
        <w:rPr>
          <w:highlight w:val="green"/>
        </w:rPr>
        <w:t>Missing hyphen, change to first-time.</w:t>
      </w:r>
    </w:p>
  </w:comment>
  <w:comment w:id="44" w:author="Pavan Rasquinha [2]" w:date="2019-12-27T01:38:00Z" w:initials="PR">
    <w:p w14:paraId="00A50EFE" w14:textId="58AD3EF6" w:rsidR="00707B15" w:rsidRDefault="00707B15">
      <w:pPr>
        <w:pStyle w:val="CommentText"/>
      </w:pPr>
      <w:r>
        <w:rPr>
          <w:rStyle w:val="CommentReference"/>
        </w:rPr>
        <w:annotationRef/>
      </w:r>
      <w:r>
        <w:t>Accepted</w:t>
      </w:r>
    </w:p>
  </w:comment>
  <w:comment w:id="48" w:author="Joshua Wilson" w:date="2019-12-20T09:07:00Z" w:initials="JW">
    <w:p w14:paraId="44A8961A" w14:textId="01C928E8" w:rsidR="00707B15" w:rsidRDefault="00707B15">
      <w:pPr>
        <w:pStyle w:val="CommentText"/>
      </w:pPr>
      <w:r>
        <w:rPr>
          <w:rStyle w:val="CommentReference"/>
        </w:rPr>
        <w:annotationRef/>
      </w:r>
      <w:r w:rsidRPr="00201514">
        <w:rPr>
          <w:highlight w:val="green"/>
        </w:rPr>
        <w:t>The only challenge with listing specific applications will be that the user guide will need to be updated with every additional application.  Is there a way to alleviate this?</w:t>
      </w:r>
    </w:p>
  </w:comment>
  <w:comment w:id="49" w:author="Pavan Rasquinha [2]" w:date="2019-12-27T02:55:00Z" w:initials="PR">
    <w:p w14:paraId="1BA817E1" w14:textId="2446F0DD" w:rsidR="00707B15" w:rsidRDefault="00707B15">
      <w:pPr>
        <w:pStyle w:val="CommentText"/>
      </w:pPr>
      <w:r>
        <w:rPr>
          <w:rStyle w:val="CommentReference"/>
        </w:rPr>
        <w:annotationRef/>
      </w:r>
      <w:r>
        <w:t>Included the following note: “The list of applications mentioned below is not exhaustive.”</w:t>
      </w:r>
    </w:p>
  </w:comment>
  <w:comment w:id="56" w:author="Joshua Wilson" w:date="2019-12-20T09:09:00Z" w:initials="JW">
    <w:p w14:paraId="1D32FE90" w14:textId="47E0F2E1" w:rsidR="00707B15" w:rsidRDefault="00707B15">
      <w:pPr>
        <w:pStyle w:val="CommentText"/>
      </w:pPr>
      <w:r>
        <w:rPr>
          <w:rStyle w:val="CommentReference"/>
        </w:rPr>
        <w:annotationRef/>
      </w:r>
      <w:r w:rsidRPr="008039D2">
        <w:rPr>
          <w:highlight w:val="green"/>
        </w:rPr>
        <w:t>Navvis administrator</w:t>
      </w:r>
    </w:p>
  </w:comment>
  <w:comment w:id="57" w:author="Pavan Rasquinha [2]" w:date="2019-12-27T13:33:00Z" w:initials="PR">
    <w:p w14:paraId="730DF054" w14:textId="53372FAD" w:rsidR="00707B15" w:rsidRDefault="00707B15">
      <w:pPr>
        <w:pStyle w:val="CommentText"/>
      </w:pPr>
      <w:r>
        <w:rPr>
          <w:rStyle w:val="CommentReference"/>
        </w:rPr>
        <w:annotationRef/>
      </w:r>
      <w:r>
        <w:t>Replaced Okta administrator with Navvis administrator throughout the document.</w:t>
      </w:r>
    </w:p>
  </w:comment>
  <w:comment w:id="58" w:author="Jad Jaber" w:date="2019-12-20T14:53:00Z" w:initials="JJ">
    <w:p w14:paraId="640F5B59" w14:textId="19D52FC9" w:rsidR="00707B15" w:rsidRPr="00005276" w:rsidRDefault="00707B15">
      <w:pPr>
        <w:pStyle w:val="CommentText"/>
      </w:pPr>
      <w:r>
        <w:rPr>
          <w:rStyle w:val="CommentReference"/>
        </w:rPr>
        <w:annotationRef/>
      </w:r>
      <w:r w:rsidRPr="006A1A99">
        <w:rPr>
          <w:highlight w:val="green"/>
        </w:rPr>
        <w:t>Color? All other hyperlinks are blue.</w:t>
      </w:r>
    </w:p>
  </w:comment>
  <w:comment w:id="59" w:author="Pavan Rasquinha [2]" w:date="2019-12-27T14:00:00Z" w:initials="PR">
    <w:p w14:paraId="54680FEE" w14:textId="77CC1DE2" w:rsidR="00707B15" w:rsidRDefault="00707B15">
      <w:pPr>
        <w:pStyle w:val="CommentText"/>
      </w:pPr>
      <w:r>
        <w:rPr>
          <w:rStyle w:val="CommentReference"/>
        </w:rPr>
        <w:annotationRef/>
      </w:r>
      <w:r>
        <w:t>Have applied the ‘Hyperlink’ style and made consistent with other hyperlink formatting</w:t>
      </w:r>
    </w:p>
  </w:comment>
  <w:comment w:id="64" w:author="Jad Jaber" w:date="2019-12-20T14:57:00Z" w:initials="JJ">
    <w:p w14:paraId="67726ED6" w14:textId="0FB7E159" w:rsidR="00707B15" w:rsidRDefault="00707B15" w:rsidP="00005276">
      <w:pPr>
        <w:pStyle w:val="CommentText"/>
      </w:pPr>
      <w:r>
        <w:rPr>
          <w:rStyle w:val="CommentReference"/>
        </w:rPr>
        <w:annotationRef/>
      </w:r>
      <w:r w:rsidRPr="00766A51">
        <w:rPr>
          <w:highlight w:val="green"/>
        </w:rPr>
        <w:t xml:space="preserve">Change Color, all other hyperlinks are </w:t>
      </w:r>
      <w:r w:rsidRPr="00766A51">
        <w:rPr>
          <w:color w:val="548DD4" w:themeColor="text2" w:themeTint="99"/>
          <w:highlight w:val="green"/>
        </w:rPr>
        <w:t>blue</w:t>
      </w:r>
      <w:r w:rsidRPr="00766A51">
        <w:rPr>
          <w:highlight w:val="green"/>
        </w:rPr>
        <w:t>.</w:t>
      </w:r>
    </w:p>
    <w:p w14:paraId="2352D778" w14:textId="267812B5" w:rsidR="00707B15" w:rsidRDefault="00707B15">
      <w:pPr>
        <w:pStyle w:val="CommentText"/>
      </w:pPr>
    </w:p>
  </w:comment>
  <w:comment w:id="65" w:author="Pavan Rasquinha [2]" w:date="2019-12-27T15:16:00Z" w:initials="PR">
    <w:p w14:paraId="1332FDFD" w14:textId="42390018" w:rsidR="00707B15" w:rsidRDefault="00707B15">
      <w:pPr>
        <w:pStyle w:val="CommentText"/>
      </w:pPr>
      <w:r>
        <w:rPr>
          <w:rStyle w:val="CommentReference"/>
        </w:rPr>
        <w:annotationRef/>
      </w:r>
      <w:r>
        <w:t>Have applied the ‘Hyperlink’ style and made consistent with other hyperlink formatting</w:t>
      </w:r>
    </w:p>
  </w:comment>
  <w:comment w:id="66" w:author="Jad Jaber" w:date="2019-12-20T14:58:00Z" w:initials="JJ">
    <w:p w14:paraId="745A46BB" w14:textId="3566F028" w:rsidR="00707B15" w:rsidRDefault="00707B15">
      <w:pPr>
        <w:pStyle w:val="CommentText"/>
      </w:pPr>
      <w:r>
        <w:rPr>
          <w:rStyle w:val="CommentReference"/>
        </w:rPr>
        <w:annotationRef/>
      </w:r>
      <w:r w:rsidRPr="009B47DF">
        <w:rPr>
          <w:highlight w:val="green"/>
        </w:rPr>
        <w:t>Should this be Bold for consistency? All other names of buttons are bold</w:t>
      </w:r>
    </w:p>
  </w:comment>
  <w:comment w:id="67" w:author="Pavan Rasquinha [2]" w:date="2019-12-27T15:37:00Z" w:initials="PR">
    <w:p w14:paraId="1520498E" w14:textId="77777777" w:rsidR="00DA062B" w:rsidRDefault="00DD76D4">
      <w:pPr>
        <w:pStyle w:val="CommentText"/>
      </w:pPr>
      <w:r>
        <w:rPr>
          <w:rStyle w:val="CommentReference"/>
        </w:rPr>
        <w:annotationRef/>
      </w:r>
    </w:p>
    <w:p w14:paraId="2DFB7A2D" w14:textId="2BBB554D" w:rsidR="00DD76D4" w:rsidRDefault="00DA062B">
      <w:pPr>
        <w:pStyle w:val="CommentText"/>
      </w:pPr>
      <w:r>
        <w:t>Bold format is used only for those UI terms that appear as-is in the CV interface, i.e., the UI elements have names assigned to them in CV.</w:t>
      </w:r>
    </w:p>
    <w:p w14:paraId="4C7261FA" w14:textId="77777777" w:rsidR="00DA062B" w:rsidRDefault="00DA062B">
      <w:pPr>
        <w:pStyle w:val="CommentText"/>
      </w:pPr>
    </w:p>
    <w:p w14:paraId="59764115" w14:textId="5C0BD189" w:rsidR="00DA062B" w:rsidRDefault="00DA062B">
      <w:pPr>
        <w:pStyle w:val="CommentText"/>
      </w:pPr>
      <w:r>
        <w:t>The regular format is used for those UI elements that do not have any names (text) assigned for them in CV</w:t>
      </w:r>
    </w:p>
  </w:comment>
  <w:comment w:id="70" w:author="Jad Jaber" w:date="2019-12-20T15:00:00Z" w:initials="JJ">
    <w:p w14:paraId="491807C5" w14:textId="4CAA95F3" w:rsidR="00707B15" w:rsidRDefault="00707B15">
      <w:pPr>
        <w:pStyle w:val="CommentText"/>
      </w:pPr>
      <w:r>
        <w:rPr>
          <w:rStyle w:val="CommentReference"/>
        </w:rPr>
        <w:annotationRef/>
      </w:r>
      <w:r w:rsidRPr="00574B0E">
        <w:rPr>
          <w:highlight w:val="green"/>
        </w:rPr>
        <w:t>Should this be Bold for consistency? All other names of buttons are Bold.</w:t>
      </w:r>
    </w:p>
    <w:p w14:paraId="47477261" w14:textId="6940CFB7" w:rsidR="00574B0E" w:rsidRDefault="00574B0E">
      <w:pPr>
        <w:pStyle w:val="CommentText"/>
      </w:pPr>
    </w:p>
    <w:p w14:paraId="766D80CF" w14:textId="77777777" w:rsidR="00574B0E" w:rsidRDefault="00574B0E">
      <w:pPr>
        <w:pStyle w:val="CommentText"/>
      </w:pPr>
    </w:p>
  </w:comment>
  <w:comment w:id="71" w:author="Pavan Rasquinha [2]" w:date="2019-12-27T16:03:00Z" w:initials="PR">
    <w:p w14:paraId="2E2323A9" w14:textId="77777777" w:rsidR="00574B0E" w:rsidRDefault="00574B0E" w:rsidP="00574B0E">
      <w:pPr>
        <w:pStyle w:val="CommentText"/>
      </w:pPr>
      <w:r>
        <w:rPr>
          <w:rStyle w:val="CommentReference"/>
        </w:rPr>
        <w:annotationRef/>
      </w:r>
      <w:r>
        <w:t>Bold format is used only for those UI terms that appear as-is in the CV interface, i.e., the UI elements have names assigned to them in CV.</w:t>
      </w:r>
    </w:p>
    <w:p w14:paraId="151BE1B0" w14:textId="77777777" w:rsidR="00574B0E" w:rsidRDefault="00574B0E" w:rsidP="00574B0E">
      <w:pPr>
        <w:pStyle w:val="CommentText"/>
      </w:pPr>
    </w:p>
    <w:p w14:paraId="1910CBDC" w14:textId="69ADE7DD" w:rsidR="00574B0E" w:rsidRDefault="00574B0E" w:rsidP="00574B0E">
      <w:pPr>
        <w:pStyle w:val="CommentText"/>
      </w:pPr>
      <w:r>
        <w:t>The regular format is used for those UI elements that do not have any names (text) assigned for them in CV</w:t>
      </w:r>
    </w:p>
  </w:comment>
  <w:comment w:id="73" w:author="Jad Jaber" w:date="2019-12-20T15:01:00Z" w:initials="JJ">
    <w:p w14:paraId="3B217CB1" w14:textId="28326028" w:rsidR="00707B15" w:rsidRDefault="00707B15">
      <w:pPr>
        <w:pStyle w:val="CommentText"/>
      </w:pPr>
      <w:r>
        <w:rPr>
          <w:rStyle w:val="CommentReference"/>
        </w:rPr>
        <w:annotationRef/>
      </w:r>
      <w:r w:rsidRPr="005E1386">
        <w:rPr>
          <w:highlight w:val="green"/>
        </w:rPr>
        <w:t>This ICON needs to be moved down into the next section.</w:t>
      </w:r>
    </w:p>
  </w:comment>
  <w:comment w:id="74" w:author="Pavan Rasquinha [2]" w:date="2019-12-27T16:03:00Z" w:initials="PR">
    <w:p w14:paraId="7D97EF5F" w14:textId="346DF4DD" w:rsidR="005E1386" w:rsidRDefault="005E1386">
      <w:pPr>
        <w:pStyle w:val="CommentText"/>
      </w:pPr>
      <w:r>
        <w:rPr>
          <w:rStyle w:val="CommentReference"/>
        </w:rPr>
        <w:annotationRef/>
      </w:r>
      <w:r>
        <w:t>Taken care of</w:t>
      </w:r>
    </w:p>
  </w:comment>
  <w:comment w:id="85" w:author="Pavan Rasquinha [2]" w:date="2019-11-19T17:28:00Z" w:initials="PR">
    <w:p w14:paraId="5CF478ED" w14:textId="4031B8F0" w:rsidR="00707B15" w:rsidRDefault="00707B15">
      <w:pPr>
        <w:pStyle w:val="CommentText"/>
      </w:pPr>
      <w:r>
        <w:rPr>
          <w:rStyle w:val="CommentReference"/>
        </w:rPr>
        <w:annotationRef/>
      </w:r>
      <w:r>
        <w:t>SS from updated build from here</w:t>
      </w:r>
    </w:p>
    <w:p w14:paraId="4E90A282" w14:textId="5076FBAD" w:rsidR="00A02016" w:rsidRDefault="00A02016">
      <w:pPr>
        <w:pStyle w:val="CommentText"/>
      </w:pPr>
    </w:p>
    <w:p w14:paraId="7FA1F23D" w14:textId="157FF31E" w:rsidR="00A02016" w:rsidRDefault="00A02016">
      <w:pPr>
        <w:pStyle w:val="CommentText"/>
      </w:pPr>
      <w:r>
        <w:t xml:space="preserve">I have corrected the spelling of ‘Chevron’ in the SS </w:t>
      </w:r>
    </w:p>
  </w:comment>
  <w:comment w:id="87" w:author="Jad Jaber" w:date="2019-12-20T15:05:00Z" w:initials="JJ">
    <w:p w14:paraId="2F9FB0CE" w14:textId="688FEE76" w:rsidR="00707B15" w:rsidRDefault="00707B15">
      <w:pPr>
        <w:pStyle w:val="CommentText"/>
      </w:pPr>
      <w:r>
        <w:rPr>
          <w:rStyle w:val="CommentReference"/>
        </w:rPr>
        <w:annotationRef/>
      </w:r>
      <w:r>
        <w:t>Use Singular form.</w:t>
      </w:r>
    </w:p>
  </w:comment>
  <w:comment w:id="88" w:author="Pavan Rasquinha [2]" w:date="2019-12-27T16:07:00Z" w:initials="PR">
    <w:p w14:paraId="350A9A62" w14:textId="5AFB2562" w:rsidR="008476BD" w:rsidRDefault="008476BD">
      <w:pPr>
        <w:pStyle w:val="CommentText"/>
      </w:pPr>
      <w:r>
        <w:rPr>
          <w:rStyle w:val="CommentReference"/>
        </w:rPr>
        <w:annotationRef/>
      </w:r>
      <w:r w:rsidRPr="008476BD">
        <w:rPr>
          <w:highlight w:val="green"/>
        </w:rPr>
        <w:t>Corrected</w:t>
      </w:r>
      <w:r>
        <w:t>.</w:t>
      </w:r>
    </w:p>
  </w:comment>
  <w:comment w:id="91" w:author="Jad Jaber" w:date="2019-12-20T15:09:00Z" w:initials="JJ">
    <w:p w14:paraId="0DCC13EA" w14:textId="42E2CB9C" w:rsidR="00707B15" w:rsidRDefault="00707B15">
      <w:pPr>
        <w:pStyle w:val="CommentText"/>
      </w:pPr>
      <w:r>
        <w:rPr>
          <w:rStyle w:val="CommentReference"/>
        </w:rPr>
        <w:annotationRef/>
      </w:r>
      <w:r>
        <w:t xml:space="preserve">Incomplete sentence. </w:t>
      </w:r>
    </w:p>
  </w:comment>
  <w:comment w:id="92" w:author="Pavan Rasquinha [2]" w:date="2019-12-27T16:08:00Z" w:initials="PR">
    <w:p w14:paraId="22A203C0" w14:textId="00EC4CA2" w:rsidR="0022676A" w:rsidRDefault="0022676A">
      <w:pPr>
        <w:pStyle w:val="CommentText"/>
      </w:pPr>
      <w:r>
        <w:rPr>
          <w:rStyle w:val="CommentReference"/>
        </w:rPr>
        <w:annotationRef/>
      </w:r>
      <w:r w:rsidRPr="0022676A">
        <w:rPr>
          <w:highlight w:val="green"/>
        </w:rPr>
        <w:t>Deleted</w:t>
      </w:r>
      <w:bookmarkStart w:id="93" w:name="_GoBack"/>
      <w:bookmarkEnd w:id="93"/>
    </w:p>
  </w:comment>
  <w:comment w:id="96" w:author="Joshua Wilson" w:date="2019-12-20T09:11:00Z" w:initials="JW">
    <w:p w14:paraId="1BD26E8B" w14:textId="5FB3E0CB" w:rsidR="00707B15" w:rsidRDefault="00707B15">
      <w:pPr>
        <w:pStyle w:val="CommentText"/>
      </w:pPr>
      <w:r>
        <w:rPr>
          <w:rStyle w:val="CommentReference"/>
        </w:rPr>
        <w:annotationRef/>
      </w:r>
      <w:r w:rsidRPr="001846A4">
        <w:rPr>
          <w:highlight w:val="green"/>
        </w:rPr>
        <w:t>Is there a simpler figure title we could use?</w:t>
      </w:r>
    </w:p>
  </w:comment>
  <w:comment w:id="97" w:author="Pavan Rasquinha [2]" w:date="2019-12-27T02:25:00Z" w:initials="PR">
    <w:p w14:paraId="217142E1" w14:textId="7803F84B" w:rsidR="00707B15" w:rsidRDefault="00707B15">
      <w:pPr>
        <w:pStyle w:val="CommentText"/>
      </w:pPr>
      <w:r>
        <w:rPr>
          <w:rStyle w:val="CommentReference"/>
        </w:rPr>
        <w:annotationRef/>
      </w:r>
      <w:r>
        <w:t>Deleted the word ‘Diagrammatic’</w:t>
      </w:r>
    </w:p>
  </w:comment>
  <w:comment w:id="106" w:author="Pavan Rasquinha [2]" w:date="2019-11-14T18:02:00Z" w:initials="PR">
    <w:p w14:paraId="652681B8" w14:textId="4CF56856" w:rsidR="00707B15" w:rsidRDefault="00707B15">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788499D2" w15:done="0"/>
  <w15:commentEx w15:paraId="43420C3B" w15:done="0"/>
  <w15:commentEx w15:paraId="0D2EE437" w15:paraIdParent="43420C3B" w15:done="0"/>
  <w15:commentEx w15:paraId="414D3D95" w15:done="0"/>
  <w15:commentEx w15:paraId="5EED5645" w15:done="0"/>
  <w15:commentEx w15:paraId="78E569EE" w15:paraIdParent="5EED5645" w15:done="0"/>
  <w15:commentEx w15:paraId="7019EC9A" w15:done="0"/>
  <w15:commentEx w15:paraId="08044397" w15:paraIdParent="7019EC9A" w15:done="0"/>
  <w15:commentEx w15:paraId="63B9AD47" w15:done="0"/>
  <w15:commentEx w15:paraId="6E628C31" w15:done="0"/>
  <w15:commentEx w15:paraId="3CAB4D09" w15:paraIdParent="6E628C31" w15:done="0"/>
  <w15:commentEx w15:paraId="7BA9743F" w15:done="0"/>
  <w15:commentEx w15:paraId="543FF79F" w15:done="0"/>
  <w15:commentEx w15:paraId="53498556" w15:done="0"/>
  <w15:commentEx w15:paraId="66340DEF" w15:paraIdParent="53498556" w15:done="0"/>
  <w15:commentEx w15:paraId="72C4CDB6" w15:done="0"/>
  <w15:commentEx w15:paraId="6D304F69" w15:done="0"/>
  <w15:commentEx w15:paraId="58756482" w15:done="0"/>
  <w15:commentEx w15:paraId="14DE9870" w15:paraIdParent="58756482" w15:done="0"/>
  <w15:commentEx w15:paraId="516D59E9" w15:done="0"/>
  <w15:commentEx w15:paraId="4C5F1C49" w15:done="0"/>
  <w15:commentEx w15:paraId="00A50EFE" w15:paraIdParent="4C5F1C49" w15:done="0"/>
  <w15:commentEx w15:paraId="44A8961A" w15:done="0"/>
  <w15:commentEx w15:paraId="1BA817E1" w15:paraIdParent="44A8961A" w15:done="0"/>
  <w15:commentEx w15:paraId="1D32FE90" w15:done="0"/>
  <w15:commentEx w15:paraId="730DF054" w15:paraIdParent="1D32FE90" w15:done="0"/>
  <w15:commentEx w15:paraId="640F5B59" w15:done="0"/>
  <w15:commentEx w15:paraId="54680FEE" w15:paraIdParent="640F5B59" w15:done="0"/>
  <w15:commentEx w15:paraId="2352D778" w15:done="0"/>
  <w15:commentEx w15:paraId="1332FDFD" w15:paraIdParent="2352D778" w15:done="0"/>
  <w15:commentEx w15:paraId="745A46BB" w15:done="0"/>
  <w15:commentEx w15:paraId="59764115" w15:paraIdParent="745A46BB" w15:done="0"/>
  <w15:commentEx w15:paraId="766D80CF" w15:done="0"/>
  <w15:commentEx w15:paraId="1910CBDC" w15:paraIdParent="766D80CF" w15:done="0"/>
  <w15:commentEx w15:paraId="3B217CB1" w15:done="0"/>
  <w15:commentEx w15:paraId="7D97EF5F" w15:paraIdParent="3B217CB1" w15:done="0"/>
  <w15:commentEx w15:paraId="7FA1F23D" w15:done="0"/>
  <w15:commentEx w15:paraId="2F9FB0CE" w15:done="0"/>
  <w15:commentEx w15:paraId="350A9A62" w15:paraIdParent="2F9FB0CE" w15:done="0"/>
  <w15:commentEx w15:paraId="0DCC13EA" w15:done="0"/>
  <w15:commentEx w15:paraId="22A203C0" w15:paraIdParent="0DCC13EA" w15:done="0"/>
  <w15:commentEx w15:paraId="1BD26E8B" w15:done="0"/>
  <w15:commentEx w15:paraId="217142E1" w15:paraIdParent="1BD26E8B" w15:done="0"/>
  <w15:commentEx w15:paraId="652681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6BBBD" w16cid:durableId="21A70CA4"/>
  <w16cid:commentId w16cid:paraId="43420C3B" w16cid:durableId="21A70D0A"/>
  <w16cid:commentId w16cid:paraId="414D3D95" w16cid:durableId="21A70CA5"/>
  <w16cid:commentId w16cid:paraId="5EED5645" w16cid:durableId="21A7561C"/>
  <w16cid:commentId w16cid:paraId="7019EC9A" w16cid:durableId="21A756FB"/>
  <w16cid:commentId w16cid:paraId="63B9AD47" w16cid:durableId="21A70CA6"/>
  <w16cid:commentId w16cid:paraId="6E628C31" w16cid:durableId="21A75DC3"/>
  <w16cid:commentId w16cid:paraId="7BA9743F" w16cid:durableId="21A75E35"/>
  <w16cid:commentId w16cid:paraId="53498556" w16cid:durableId="21A70CA7"/>
  <w16cid:commentId w16cid:paraId="66340DEF" w16cid:durableId="21A70D78"/>
  <w16cid:commentId w16cid:paraId="72C4CDB6" w16cid:durableId="21A70D89"/>
  <w16cid:commentId w16cid:paraId="6D304F69" w16cid:durableId="21A70CA8"/>
  <w16cid:commentId w16cid:paraId="58756482" w16cid:durableId="21A75863"/>
  <w16cid:commentId w16cid:paraId="516D59E9" w16cid:durableId="21A75935"/>
  <w16cid:commentId w16cid:paraId="4C5F1C49" w16cid:durableId="21A75994"/>
  <w16cid:commentId w16cid:paraId="44A8961A" w16cid:durableId="21A70DD6"/>
  <w16cid:commentId w16cid:paraId="1D32FE90" w16cid:durableId="21A70E32"/>
  <w16cid:commentId w16cid:paraId="640F5B59" w16cid:durableId="21A75ED6"/>
  <w16cid:commentId w16cid:paraId="2352D778" w16cid:durableId="21A75FBE"/>
  <w16cid:commentId w16cid:paraId="745A46BB" w16cid:durableId="21A7602E"/>
  <w16cid:commentId w16cid:paraId="491807C5" w16cid:durableId="21A76074"/>
  <w16cid:commentId w16cid:paraId="3B217CB1" w16cid:durableId="21A760BA"/>
  <w16cid:commentId w16cid:paraId="5CF478ED" w16cid:durableId="21A70CA9"/>
  <w16cid:commentId w16cid:paraId="2F9FB0CE" w16cid:durableId="21A761C7"/>
  <w16cid:commentId w16cid:paraId="0DCC13EA" w16cid:durableId="21A762AA"/>
  <w16cid:commentId w16cid:paraId="1BD26E8B" w16cid:durableId="21A70ED4"/>
  <w16cid:commentId w16cid:paraId="652681B8" w16cid:durableId="21A70CA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A3BFFF" w14:textId="77777777" w:rsidR="00467DDC" w:rsidRDefault="00467DDC" w:rsidP="000C403C">
      <w:pPr>
        <w:spacing w:after="0"/>
      </w:pPr>
      <w:r>
        <w:separator/>
      </w:r>
    </w:p>
  </w:endnote>
  <w:endnote w:type="continuationSeparator" w:id="0">
    <w:p w14:paraId="4B666394" w14:textId="77777777" w:rsidR="00467DDC" w:rsidRDefault="00467DD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07B15" w:rsidRPr="00125F01" w:rsidRDefault="00707B15" w:rsidP="0000272E">
            <w:pPr>
              <w:pStyle w:val="Footer"/>
              <w:jc w:val="center"/>
              <w:rPr>
                <w:rFonts w:ascii="Century Gothic" w:hAnsi="Century Gothic"/>
                <w:i/>
                <w:color w:val="7F7F7F" w:themeColor="text1" w:themeTint="80"/>
                <w:szCs w:val="24"/>
              </w:rPr>
            </w:pPr>
          </w:p>
          <w:p w14:paraId="38BC0EDC" w14:textId="77777777" w:rsidR="00707B15" w:rsidRPr="00125F01" w:rsidRDefault="00707B15" w:rsidP="0000272E">
            <w:pPr>
              <w:pStyle w:val="Footer"/>
              <w:jc w:val="center"/>
              <w:rPr>
                <w:rFonts w:ascii="Century Gothic" w:hAnsi="Century Gothic"/>
                <w:i/>
                <w:color w:val="7F7F7F" w:themeColor="text1" w:themeTint="80"/>
                <w:szCs w:val="24"/>
              </w:rPr>
            </w:pPr>
          </w:p>
          <w:p w14:paraId="2192D9AD" w14:textId="28B4A6B9" w:rsidR="00707B15" w:rsidRPr="00125F01" w:rsidRDefault="00707B1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07B15" w:rsidRPr="00125F01" w:rsidRDefault="00707B15" w:rsidP="00125F01">
            <w:pPr>
              <w:pStyle w:val="Footer"/>
              <w:jc w:val="center"/>
              <w:rPr>
                <w:rFonts w:ascii="Century Gothic" w:hAnsi="Century Gothic"/>
                <w:i/>
                <w:color w:val="7F7F7F" w:themeColor="text1" w:themeTint="80"/>
                <w:szCs w:val="24"/>
              </w:rPr>
            </w:pPr>
          </w:p>
          <w:p w14:paraId="65575ABA" w14:textId="77777777" w:rsidR="00707B15" w:rsidRPr="00125F01" w:rsidRDefault="00707B15" w:rsidP="00125F01">
            <w:pPr>
              <w:pStyle w:val="Footer"/>
              <w:jc w:val="center"/>
              <w:rPr>
                <w:rFonts w:ascii="Century Gothic" w:hAnsi="Century Gothic"/>
                <w:i/>
                <w:color w:val="7F7F7F" w:themeColor="text1" w:themeTint="80"/>
                <w:szCs w:val="24"/>
              </w:rPr>
            </w:pPr>
          </w:p>
          <w:p w14:paraId="3B87943F" w14:textId="58DCDC5D"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676A">
              <w:rPr>
                <w:rFonts w:ascii="Century Gothic" w:hAnsi="Century Gothic"/>
                <w:i/>
                <w:color w:val="7F7F7F" w:themeColor="text1" w:themeTint="80"/>
                <w:szCs w:val="24"/>
              </w:rPr>
              <w:t>63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676A">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707B15" w:rsidRPr="00125F01" w:rsidRDefault="00707B15" w:rsidP="0000272E">
            <w:pPr>
              <w:pStyle w:val="Footer"/>
              <w:jc w:val="center"/>
              <w:rPr>
                <w:rFonts w:ascii="Century Gothic" w:hAnsi="Century Gothic"/>
                <w:i/>
                <w:color w:val="7F7F7F" w:themeColor="text1" w:themeTint="80"/>
                <w:szCs w:val="24"/>
              </w:rPr>
            </w:pPr>
          </w:p>
          <w:p w14:paraId="72AB4368" w14:textId="77777777" w:rsidR="00707B15" w:rsidRPr="00125F01" w:rsidRDefault="00707B15" w:rsidP="0000272E">
            <w:pPr>
              <w:pStyle w:val="Footer"/>
              <w:jc w:val="center"/>
              <w:rPr>
                <w:rFonts w:ascii="Century Gothic" w:hAnsi="Century Gothic"/>
                <w:i/>
                <w:color w:val="7F7F7F" w:themeColor="text1" w:themeTint="80"/>
                <w:szCs w:val="24"/>
              </w:rPr>
            </w:pPr>
          </w:p>
          <w:p w14:paraId="2F45EDE2" w14:textId="4502E617" w:rsidR="00707B15" w:rsidRPr="00125F01" w:rsidRDefault="00707B1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66A51">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66A51">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707B15" w:rsidRPr="00125F01" w:rsidRDefault="00707B15" w:rsidP="0000272E">
            <w:pPr>
              <w:pStyle w:val="Footer"/>
              <w:jc w:val="center"/>
              <w:rPr>
                <w:rFonts w:ascii="Century Gothic" w:hAnsi="Century Gothic"/>
                <w:i/>
                <w:color w:val="7F7F7F" w:themeColor="text1" w:themeTint="80"/>
                <w:szCs w:val="24"/>
              </w:rPr>
            </w:pPr>
          </w:p>
          <w:p w14:paraId="2E672528" w14:textId="77777777" w:rsidR="00707B15" w:rsidRPr="00125F01" w:rsidRDefault="00707B15" w:rsidP="0000272E">
            <w:pPr>
              <w:pStyle w:val="Footer"/>
              <w:jc w:val="center"/>
              <w:rPr>
                <w:rFonts w:ascii="Century Gothic" w:hAnsi="Century Gothic"/>
                <w:i/>
                <w:color w:val="7F7F7F" w:themeColor="text1" w:themeTint="80"/>
                <w:szCs w:val="24"/>
              </w:rPr>
            </w:pPr>
          </w:p>
          <w:p w14:paraId="6C9E5B33" w14:textId="34BD7E17" w:rsidR="00707B15" w:rsidRPr="00125F01" w:rsidRDefault="00707B1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66A51">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66A51">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707B15" w:rsidRPr="00125F01" w:rsidRDefault="00707B15" w:rsidP="00125F01">
            <w:pPr>
              <w:pStyle w:val="Footer"/>
              <w:jc w:val="center"/>
              <w:rPr>
                <w:rFonts w:ascii="Century Gothic" w:hAnsi="Century Gothic"/>
                <w:i/>
                <w:color w:val="7F7F7F" w:themeColor="text1" w:themeTint="80"/>
                <w:szCs w:val="24"/>
              </w:rPr>
            </w:pPr>
          </w:p>
          <w:p w14:paraId="7D53ADDD" w14:textId="77777777" w:rsidR="00707B15" w:rsidRPr="00125F01" w:rsidRDefault="00707B15" w:rsidP="00125F01">
            <w:pPr>
              <w:pStyle w:val="Footer"/>
              <w:jc w:val="center"/>
              <w:rPr>
                <w:rFonts w:ascii="Century Gothic" w:hAnsi="Century Gothic"/>
                <w:i/>
                <w:color w:val="7F7F7F" w:themeColor="text1" w:themeTint="80"/>
                <w:szCs w:val="24"/>
              </w:rPr>
            </w:pPr>
          </w:p>
          <w:p w14:paraId="17856E3B" w14:textId="0D89667B"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676A">
              <w:rPr>
                <w:rFonts w:ascii="Century Gothic" w:hAnsi="Century Gothic"/>
                <w:i/>
                <w:color w:val="7F7F7F" w:themeColor="text1" w:themeTint="80"/>
                <w:szCs w:val="24"/>
              </w:rPr>
              <w:t>62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676A">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C54D36" w14:textId="77777777" w:rsidR="00467DDC" w:rsidRDefault="00467DDC" w:rsidP="000C403C">
      <w:pPr>
        <w:spacing w:after="0"/>
      </w:pPr>
      <w:r>
        <w:separator/>
      </w:r>
    </w:p>
  </w:footnote>
  <w:footnote w:type="continuationSeparator" w:id="0">
    <w:p w14:paraId="2AB55701" w14:textId="77777777" w:rsidR="00467DDC" w:rsidRDefault="00467DD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53F77AC6" w:rsidR="00707B15" w:rsidRDefault="00707B15" w:rsidP="00783F8D">
    <w:r>
      <w:rPr>
        <w:noProof/>
        <w:lang w:val="en-IN" w:eastAsia="en-IN"/>
      </w:rPr>
      <mc:AlternateContent>
        <mc:Choice Requires="wps">
          <w:drawing>
            <wp:anchor distT="0" distB="0" distL="114300" distR="114300" simplePos="0" relativeHeight="251655680" behindDoc="0" locked="0" layoutInCell="1" allowOverlap="1" wp14:anchorId="09F5BC21" wp14:editId="2B220A72">
              <wp:simplePos x="0" y="0"/>
              <wp:positionH relativeFrom="page">
                <wp:posOffset>0</wp:posOffset>
              </wp:positionH>
              <wp:positionV relativeFrom="paragraph">
                <wp:posOffset>-447675</wp:posOffset>
              </wp:positionV>
              <wp:extent cx="7761605" cy="57150"/>
              <wp:effectExtent l="0" t="0" r="0" b="0"/>
              <wp:wrapNone/>
              <wp:docPr id="48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571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5E60F5" id="Rectangle 7" o:spid="_x0000_s1026" style="position:absolute;margin-left:0;margin-top:-35.25pt;width:611.15pt;height: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56704" behindDoc="0" locked="0" layoutInCell="1" allowOverlap="1" wp14:anchorId="36E7F38F" wp14:editId="2B73BCA9">
              <wp:simplePos x="0" y="0"/>
              <wp:positionH relativeFrom="margin">
                <wp:posOffset>1809750</wp:posOffset>
              </wp:positionH>
              <wp:positionV relativeFrom="paragraph">
                <wp:posOffset>-57150</wp:posOffset>
              </wp:positionV>
              <wp:extent cx="1865630" cy="266700"/>
              <wp:effectExtent l="0" t="0" r="0" b="0"/>
              <wp:wrapNone/>
              <wp:docPr id="47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7F38F" id="_x0000_t202" coordsize="21600,21600" o:spt="202" path="m,l,21600r21600,l21600,xe">
              <v:stroke joinstyle="miter"/>
              <v:path gradientshapeok="t" o:connecttype="rect"/>
            </v:shapetype>
            <v:shape id="Text Box 504" o:spid="_x0000_s1038" type="#_x0000_t202" style="position:absolute;margin-left:142.5pt;margin-top:-4.5pt;width:146.9pt;height:21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" fillcolor="white [3201]" stroked="f" strokeweight=".5pt">
              <v:path arrowok="t"/>
              <v:textbo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57728" behindDoc="0" locked="0" layoutInCell="1" allowOverlap="1" wp14:anchorId="4666AFB0" wp14:editId="23C8C4DE">
              <wp:simplePos x="0" y="0"/>
              <wp:positionH relativeFrom="page">
                <wp:posOffset>5887720</wp:posOffset>
              </wp:positionH>
              <wp:positionV relativeFrom="paragraph">
                <wp:posOffset>-66675</wp:posOffset>
              </wp:positionV>
              <wp:extent cx="827405" cy="238125"/>
              <wp:effectExtent l="0" t="0" r="0" b="0"/>
              <wp:wrapNone/>
              <wp:docPr id="466"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AFB0" id="Text Box 505" o:spid="_x0000_s1039" type="#_x0000_t202" style="position:absolute;margin-left:463.6pt;margin-top:-5.25pt;width:65.15pt;height:18.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LIUv2iZAgAArQUAAA4AAAAAAAAAAAAAAAAALgIAAGRycy9l&#10;Mm9Eb2MueG1sUEsBAi0AFAAGAAgAAAAhANtbYFLhAAAACwEAAA8AAAAAAAAAAAAAAAAA8wQAAGRy&#10;cy9kb3ducmV2LnhtbFBLBQYAAAAABAAEAPMAAAABBgAAAAA=&#10;" fillcolor="white [3201]" stroked="f" strokeweight=".5pt">
              <v:path arrowok="t"/>
              <v:textbo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6EA7B49" w:rsidR="00707B15" w:rsidRDefault="00707B15" w:rsidP="00A31BE8">
    <w:r>
      <w:rPr>
        <w:noProof/>
        <w:lang w:val="en-IN" w:eastAsia="en-IN"/>
      </w:rPr>
      <mc:AlternateContent>
        <mc:Choice Requires="wps">
          <w:drawing>
            <wp:anchor distT="0" distB="0" distL="114300" distR="114300" simplePos="0" relativeHeight="251666944" behindDoc="0" locked="0" layoutInCell="1" allowOverlap="1" wp14:anchorId="4B76CFD2" wp14:editId="79F4298A">
              <wp:simplePos x="0" y="0"/>
              <wp:positionH relativeFrom="page">
                <wp:posOffset>-247650</wp:posOffset>
              </wp:positionH>
              <wp:positionV relativeFrom="paragraph">
                <wp:posOffset>-455295</wp:posOffset>
              </wp:positionV>
              <wp:extent cx="8228330" cy="69850"/>
              <wp:effectExtent l="0" t="0" r="0" b="0"/>
              <wp:wrapNone/>
              <wp:docPr id="4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8330" cy="698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10798C" id="Rectangle 7" o:spid="_x0000_s1026" style="position:absolute;margin-left:-19.5pt;margin-top:-35.85pt;width:647.9pt;height: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" fillcolor="#ea2e29" stroked="f">
              <w10:wrap anchorx="page"/>
            </v:rect>
          </w:pict>
        </mc:Fallback>
      </mc:AlternateContent>
    </w:r>
    <w:r>
      <w:rPr>
        <w:noProof/>
        <w:lang w:val="en-IN" w:eastAsia="en-IN"/>
      </w:rPr>
      <mc:AlternateContent>
        <mc:Choice Requires="wps">
          <w:drawing>
            <wp:anchor distT="0" distB="0" distL="114300" distR="114300" simplePos="0" relativeHeight="251662848" behindDoc="0" locked="0" layoutInCell="1" allowOverlap="1" wp14:anchorId="409E6DF0" wp14:editId="2CFD15E7">
              <wp:simplePos x="0" y="0"/>
              <wp:positionH relativeFrom="page">
                <wp:posOffset>5887720</wp:posOffset>
              </wp:positionH>
              <wp:positionV relativeFrom="paragraph">
                <wp:posOffset>-66675</wp:posOffset>
              </wp:positionV>
              <wp:extent cx="827405" cy="238125"/>
              <wp:effectExtent l="0" t="0" r="0" b="0"/>
              <wp:wrapNone/>
              <wp:docPr id="46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E6DF0" id="_x0000_t202" coordsize="21600,21600" o:spt="202" path="m,l,21600r21600,l21600,xe">
              <v:stroke joinstyle="miter"/>
              <v:path gradientshapeok="t" o:connecttype="rect"/>
            </v:shapetype>
            <v:shape id="_x0000_s1040" type="#_x0000_t202" style="position:absolute;margin-left:463.6pt;margin-top:-5.25pt;width:65.15pt;height:18.7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" fillcolor="white [3201]" stroked="f" strokeweight=".5pt">
              <v:path arrowok="t"/>
              <v:textbo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18EC75F1" wp14:editId="0ED4FF10">
              <wp:simplePos x="0" y="0"/>
              <wp:positionH relativeFrom="margin">
                <wp:posOffset>1952625</wp:posOffset>
              </wp:positionH>
              <wp:positionV relativeFrom="paragraph">
                <wp:posOffset>-82550</wp:posOffset>
              </wp:positionV>
              <wp:extent cx="2227580" cy="292100"/>
              <wp:effectExtent l="0" t="0" r="0" b="0"/>
              <wp:wrapNone/>
              <wp:docPr id="454"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75F1" id="_x0000_s1041" type="#_x0000_t202" style="position:absolute;margin-left:153.75pt;margin-top:-6.5pt;width:175.4pt;height:23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" fillcolor="white [3201]" stroked="f" strokeweight=".5pt">
              <v:path arrowok="t"/>
              <v:textbo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24C458A2" w:rsidR="00707B15" w:rsidRDefault="00707B15" w:rsidP="00F3416A">
    <w:r>
      <w:rPr>
        <w:noProof/>
        <w:lang w:val="en-IN" w:eastAsia="en-IN"/>
      </w:rPr>
      <mc:AlternateContent>
        <mc:Choice Requires="wps">
          <w:drawing>
            <wp:anchor distT="0" distB="0" distL="114300" distR="114300" simplePos="0" relativeHeight="251652608" behindDoc="0" locked="0" layoutInCell="1" allowOverlap="1" wp14:anchorId="4B76CFD2" wp14:editId="0792C60B">
              <wp:simplePos x="0" y="0"/>
              <wp:positionH relativeFrom="page">
                <wp:posOffset>0</wp:posOffset>
              </wp:positionH>
              <wp:positionV relativeFrom="paragraph">
                <wp:posOffset>-438150</wp:posOffset>
              </wp:positionV>
              <wp:extent cx="7761605" cy="63500"/>
              <wp:effectExtent l="0" t="0" r="0" b="0"/>
              <wp:wrapNone/>
              <wp:docPr id="45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350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0EC88E" id="Rectangle 7" o:spid="_x0000_s1026" style="position:absolute;margin-left:0;margin-top:-34.5pt;width:611.15pt;height: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" fillcolor="#ea2e29" stroked="f">
              <w10:wrap anchorx="page"/>
            </v:rect>
          </w:pict>
        </mc:Fallback>
      </mc:AlternateContent>
    </w:r>
    <w:r>
      <w:rPr>
        <w:noProof/>
        <w:lang w:val="en-IN" w:eastAsia="en-IN"/>
      </w:rPr>
      <mc:AlternateContent>
        <mc:Choice Requires="wps">
          <w:drawing>
            <wp:anchor distT="0" distB="0" distL="114300" distR="114300" simplePos="0" relativeHeight="251653632" behindDoc="0" locked="0" layoutInCell="1" allowOverlap="1" wp14:anchorId="6373629A" wp14:editId="4FE266C9">
              <wp:simplePos x="0" y="0"/>
              <wp:positionH relativeFrom="margin">
                <wp:posOffset>1952625</wp:posOffset>
              </wp:positionH>
              <wp:positionV relativeFrom="paragraph">
                <wp:posOffset>-60325</wp:posOffset>
              </wp:positionV>
              <wp:extent cx="1828165" cy="365760"/>
              <wp:effectExtent l="0" t="0" r="0" b="0"/>
              <wp:wrapNone/>
              <wp:docPr id="448"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3629A" id="_x0000_t202" coordsize="21600,21600" o:spt="202" path="m,l,21600r21600,l21600,xe">
              <v:stroke joinstyle="miter"/>
              <v:path gradientshapeok="t" o:connecttype="rect"/>
            </v:shapetype>
            <v:shape id="Text Box 500" o:spid="_x0000_s1042" type="#_x0000_t202" style="position:absolute;margin-left:153.75pt;margin-top:-4.75pt;width:143.95pt;height:28.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" fillcolor="white [3201]" stroked="f" strokeweight=".5pt">
              <v:path arrowok="t"/>
              <v:textbo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v:textbox>
              <w10:wrap anchorx="margin"/>
            </v:shape>
          </w:pict>
        </mc:Fallback>
      </mc:AlternateContent>
    </w:r>
    <w:r>
      <w:rPr>
        <w:noProof/>
        <w:lang w:val="en-IN" w:eastAsia="en-IN"/>
      </w:rPr>
      <mc:AlternateContent>
        <mc:Choice Requires="wps">
          <w:drawing>
            <wp:anchor distT="0" distB="0" distL="114300" distR="114300" simplePos="0" relativeHeight="251654656" behindDoc="0" locked="0" layoutInCell="1" allowOverlap="1" wp14:anchorId="5F591B04" wp14:editId="155A73E5">
              <wp:simplePos x="0" y="0"/>
              <wp:positionH relativeFrom="page">
                <wp:posOffset>5848350</wp:posOffset>
              </wp:positionH>
              <wp:positionV relativeFrom="paragraph">
                <wp:posOffset>-60325</wp:posOffset>
              </wp:positionV>
              <wp:extent cx="894080" cy="304800"/>
              <wp:effectExtent l="0" t="0" r="0" b="0"/>
              <wp:wrapNone/>
              <wp:docPr id="6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08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91B04" id="Text Box 499" o:spid="_x0000_s1043" type="#_x0000_t202" style="position:absolute;margin-left:460.5pt;margin-top:-4.75pt;width:70.4pt;height: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" fillcolor="white [3201]" stroked="f" strokeweight=".5pt">
              <v:path arrowok="t"/>
              <v:textbo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3B1883AF" w:rsidR="00707B15" w:rsidRDefault="00707B15" w:rsidP="00A31BE8">
    <w:r>
      <w:rPr>
        <w:noProof/>
        <w:lang w:val="en-IN" w:eastAsia="en-IN"/>
      </w:rPr>
      <mc:AlternateContent>
        <mc:Choice Requires="wps">
          <w:drawing>
            <wp:anchor distT="0" distB="0" distL="114300" distR="114300" simplePos="0" relativeHeight="251658752" behindDoc="0" locked="0" layoutInCell="1" allowOverlap="1" wp14:anchorId="577B025F" wp14:editId="330AA995">
              <wp:simplePos x="0" y="0"/>
              <wp:positionH relativeFrom="page">
                <wp:posOffset>-47625</wp:posOffset>
              </wp:positionH>
              <wp:positionV relativeFrom="paragraph">
                <wp:posOffset>-458470</wp:posOffset>
              </wp:positionV>
              <wp:extent cx="7809230" cy="5588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9230" cy="5588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84D2B35" id="Rectangle 7" o:spid="_x0000_s1026" style="position:absolute;margin-left:-3.75pt;margin-top:-36.1pt;width:614.9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60800" behindDoc="0" locked="0" layoutInCell="1" allowOverlap="1" wp14:anchorId="75AC22CF" wp14:editId="766C1DEF">
              <wp:simplePos x="0" y="0"/>
              <wp:positionH relativeFrom="page">
                <wp:posOffset>5887720</wp:posOffset>
              </wp:positionH>
              <wp:positionV relativeFrom="paragraph">
                <wp:posOffset>-66675</wp:posOffset>
              </wp:positionV>
              <wp:extent cx="827405" cy="238125"/>
              <wp:effectExtent l="0" t="0" r="0" b="0"/>
              <wp:wrapNone/>
              <wp:docPr id="5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C22CF" id="_x0000_t202" coordsize="21600,21600" o:spt="202" path="m,l,21600r21600,l21600,xe">
              <v:stroke joinstyle="miter"/>
              <v:path gradientshapeok="t" o:connecttype="rect"/>
            </v:shapetype>
            <v:shape id="_x0000_s1044" type="#_x0000_t202" style="position:absolute;margin-left:463.6pt;margin-top:-5.25pt;width:65.15pt;height:18.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DtmTSSZAgAArAUAAA4AAAAAAAAAAAAAAAAALgIAAGRycy9l&#10;Mm9Eb2MueG1sUEsBAi0AFAAGAAgAAAAhANtbYFLhAAAACwEAAA8AAAAAAAAAAAAAAAAA8wQAAGRy&#10;cy9kb3ducmV2LnhtbFBLBQYAAAAABAAEAPMAAAABBgAAAAA=&#10;" fillcolor="white [3201]" stroked="f" strokeweight=".5pt">
              <v:path arrowok="t"/>
              <v:textbo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7216"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59776" behindDoc="0" locked="0" layoutInCell="1" allowOverlap="1" wp14:anchorId="67C04DF1" wp14:editId="26113776">
              <wp:simplePos x="0" y="0"/>
              <wp:positionH relativeFrom="margin">
                <wp:posOffset>1952625</wp:posOffset>
              </wp:positionH>
              <wp:positionV relativeFrom="paragraph">
                <wp:posOffset>-82550</wp:posOffset>
              </wp:positionV>
              <wp:extent cx="2227580" cy="292100"/>
              <wp:effectExtent l="0" t="0" r="0" b="0"/>
              <wp:wrapNone/>
              <wp:docPr id="4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4DF1" id="_x0000_s1045" type="#_x0000_t202" style="position:absolute;margin-left:153.75pt;margin-top:-6.5pt;width:175.4pt;height:2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" fillcolor="white [3201]" stroked="f" strokeweight=".5pt">
              <v:path arrowok="t"/>
              <v:textbo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44734A91" w:rsidR="00707B15" w:rsidRPr="00623C2A" w:rsidRDefault="00707B15" w:rsidP="00623C2A">
    <w:r>
      <w:rPr>
        <w:noProof/>
        <w:lang w:val="en-IN" w:eastAsia="en-IN"/>
      </w:rPr>
      <mc:AlternateContent>
        <mc:Choice Requires="wps">
          <w:drawing>
            <wp:anchor distT="0" distB="0" distL="114300" distR="114300" simplePos="0" relativeHeight="251665920" behindDoc="0" locked="0" layoutInCell="1" allowOverlap="1" wp14:anchorId="653FE608" wp14:editId="6BC3752E">
              <wp:simplePos x="0" y="0"/>
              <wp:positionH relativeFrom="page">
                <wp:posOffset>5887720</wp:posOffset>
              </wp:positionH>
              <wp:positionV relativeFrom="paragraph">
                <wp:posOffset>-66675</wp:posOffset>
              </wp:positionV>
              <wp:extent cx="827405" cy="238125"/>
              <wp:effectExtent l="0" t="0" r="0" b="0"/>
              <wp:wrapNone/>
              <wp:docPr id="505"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FE608" id="_x0000_t202" coordsize="21600,21600" o:spt="202" path="m,l,21600r21600,l21600,xe">
              <v:stroke joinstyle="miter"/>
              <v:path gradientshapeok="t" o:connecttype="rect"/>
            </v:shapetype>
            <v:shape id="_x0000_s1046" type="#_x0000_t202" style="position:absolute;margin-left:463.6pt;margin-top:-5.25pt;width:65.15pt;height:18.7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FYZZRaZAgAArQUAAA4AAAAAAAAAAAAAAAAALgIAAGRycy9l&#10;Mm9Eb2MueG1sUEsBAi0AFAAGAAgAAAAhANtbYFLhAAAACwEAAA8AAAAAAAAAAAAAAAAA8wQAAGRy&#10;cy9kb3ducmV2LnhtbFBLBQYAAAAABAAEAPMAAAABBgAAAAA=&#10;" fillcolor="white [3201]" stroked="f" strokeweight=".5pt">
              <v:path arrowok="t"/>
              <v:textbo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9264"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4896" behindDoc="0" locked="0" layoutInCell="1" allowOverlap="1" wp14:anchorId="5F68A7B5" wp14:editId="0A2174D9">
              <wp:simplePos x="0" y="0"/>
              <wp:positionH relativeFrom="margin">
                <wp:posOffset>1952625</wp:posOffset>
              </wp:positionH>
              <wp:positionV relativeFrom="paragraph">
                <wp:posOffset>-82550</wp:posOffset>
              </wp:positionV>
              <wp:extent cx="2227580" cy="292100"/>
              <wp:effectExtent l="0" t="0" r="0" b="0"/>
              <wp:wrapNone/>
              <wp:docPr id="48"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A7B5" id="_x0000_s1047" type="#_x0000_t202" style="position:absolute;margin-left:153.75pt;margin-top:-6.5pt;width:175.4pt;height:23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" fillcolor="white [3201]" stroked="f" strokeweight=".5pt">
              <v:path arrowok="t"/>
              <v:textbo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63872" behindDoc="0" locked="0" layoutInCell="1" allowOverlap="1" wp14:anchorId="4CF6ACAF" wp14:editId="3F404199">
              <wp:simplePos x="0" y="0"/>
              <wp:positionH relativeFrom="page">
                <wp:align>left</wp:align>
              </wp:positionH>
              <wp:positionV relativeFrom="paragraph">
                <wp:posOffset>-485775</wp:posOffset>
              </wp:positionV>
              <wp:extent cx="7761605" cy="64770"/>
              <wp:effectExtent l="0" t="0" r="0" b="0"/>
              <wp:wrapNone/>
              <wp:docPr id="5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477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BB92AE" id="Rectangle 7" o:spid="_x0000_s1026"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siuggECAADcAwAADgAAAAAA&#10;AAAAAAAAAAAuAgAAZHJzL2Uyb0RvYy54bWxQSwECLQAUAAYACAAAACEA4vuRi98AAAAJAQAADwAA&#10;AAAAAAAAAAAAAABbBAAAZHJzL2Rvd25yZXYueG1sUEsFBgAAAAAEAAQA8wAAAGcFAAAAAA==&#10;" fillcolor="#ea2e29" stroked="f">
              <w10:wrap anchorx="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DB6BD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Joshua Wilson">
    <w15:presenceInfo w15:providerId="Windows Live" w15:userId="95cb7718c90d9b79"/>
  </w15:person>
  <w15:person w15:author="Pavan Rasquinha [2]">
    <w15:presenceInfo w15:providerId="AD" w15:userId="S-1-5-21-1164024106-3686691706-1789316388-43717"/>
  </w15:person>
  <w15:person w15:author="Jad Jaber">
    <w15:presenceInfo w15:providerId="AD" w15:userId="S::jad.jaber@navvishealthcare.com::ff60f7a0-0d80-4663-8457-48c7b4f6c8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SystemFonts/>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131078" w:nlCheck="1" w:checkStyle="0"/>
  <w:activeWritingStyle w:appName="MSWord" w:lang="en-IN" w:vendorID="64" w:dllVersion="131078"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e1NDAyMDAxszSztDRX0lEKTi0uzszPAykwMawFADM0wQ4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276"/>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4F3A"/>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29BB"/>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6A4"/>
    <w:rsid w:val="00184B15"/>
    <w:rsid w:val="0018525C"/>
    <w:rsid w:val="00186318"/>
    <w:rsid w:val="00186574"/>
    <w:rsid w:val="0018668F"/>
    <w:rsid w:val="00186FA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7CC"/>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CEA"/>
    <w:rsid w:val="001F4FFB"/>
    <w:rsid w:val="001F588C"/>
    <w:rsid w:val="001F6498"/>
    <w:rsid w:val="001F7134"/>
    <w:rsid w:val="001F7362"/>
    <w:rsid w:val="001F737F"/>
    <w:rsid w:val="001F7BD1"/>
    <w:rsid w:val="001F7DAD"/>
    <w:rsid w:val="002002F2"/>
    <w:rsid w:val="002003F6"/>
    <w:rsid w:val="0020085B"/>
    <w:rsid w:val="00201151"/>
    <w:rsid w:val="00201487"/>
    <w:rsid w:val="00201514"/>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9C1"/>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D1E"/>
    <w:rsid w:val="00216ED9"/>
    <w:rsid w:val="00216F4F"/>
    <w:rsid w:val="00217FFE"/>
    <w:rsid w:val="002202D9"/>
    <w:rsid w:val="00220570"/>
    <w:rsid w:val="00221D98"/>
    <w:rsid w:val="00221ED5"/>
    <w:rsid w:val="00222201"/>
    <w:rsid w:val="00222524"/>
    <w:rsid w:val="002226D3"/>
    <w:rsid w:val="00222771"/>
    <w:rsid w:val="00222E1E"/>
    <w:rsid w:val="00224F0E"/>
    <w:rsid w:val="00225BE1"/>
    <w:rsid w:val="0022676A"/>
    <w:rsid w:val="0022758B"/>
    <w:rsid w:val="0023008E"/>
    <w:rsid w:val="00230920"/>
    <w:rsid w:val="002316DA"/>
    <w:rsid w:val="0023222D"/>
    <w:rsid w:val="002326A5"/>
    <w:rsid w:val="00232759"/>
    <w:rsid w:val="00232C94"/>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A91"/>
    <w:rsid w:val="00344FCE"/>
    <w:rsid w:val="0034600A"/>
    <w:rsid w:val="0034646D"/>
    <w:rsid w:val="003513AD"/>
    <w:rsid w:val="003515BE"/>
    <w:rsid w:val="00351887"/>
    <w:rsid w:val="003519F9"/>
    <w:rsid w:val="003522C3"/>
    <w:rsid w:val="00352B8A"/>
    <w:rsid w:val="00353373"/>
    <w:rsid w:val="00353D72"/>
    <w:rsid w:val="00353DDD"/>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9752C"/>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A7F2B"/>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67DDC"/>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BE6"/>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56AF"/>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12E"/>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B0E"/>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39B2"/>
    <w:rsid w:val="005B404B"/>
    <w:rsid w:val="005B4358"/>
    <w:rsid w:val="005B45AF"/>
    <w:rsid w:val="005B497B"/>
    <w:rsid w:val="005B4B4A"/>
    <w:rsid w:val="005B4F47"/>
    <w:rsid w:val="005B5683"/>
    <w:rsid w:val="005B6054"/>
    <w:rsid w:val="005B66D9"/>
    <w:rsid w:val="005B67C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386"/>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3A70"/>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6F1"/>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A99"/>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15"/>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6A51"/>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3B14"/>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39D2"/>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BD1"/>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6BD"/>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4A84"/>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0241"/>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4EC8"/>
    <w:rsid w:val="00955956"/>
    <w:rsid w:val="009568E3"/>
    <w:rsid w:val="00956E9C"/>
    <w:rsid w:val="00957E02"/>
    <w:rsid w:val="00960E35"/>
    <w:rsid w:val="00962165"/>
    <w:rsid w:val="0096263B"/>
    <w:rsid w:val="0096269E"/>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74A"/>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7DF"/>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4DC"/>
    <w:rsid w:val="00A01783"/>
    <w:rsid w:val="00A02016"/>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0B17"/>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1DD0"/>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3420"/>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414"/>
    <w:rsid w:val="00C54562"/>
    <w:rsid w:val="00C55230"/>
    <w:rsid w:val="00C55848"/>
    <w:rsid w:val="00C55A4D"/>
    <w:rsid w:val="00C55FE5"/>
    <w:rsid w:val="00C56DEB"/>
    <w:rsid w:val="00C56F2D"/>
    <w:rsid w:val="00C56F38"/>
    <w:rsid w:val="00C57E7D"/>
    <w:rsid w:val="00C57EB5"/>
    <w:rsid w:val="00C607BE"/>
    <w:rsid w:val="00C61212"/>
    <w:rsid w:val="00C61721"/>
    <w:rsid w:val="00C61F30"/>
    <w:rsid w:val="00C63BD0"/>
    <w:rsid w:val="00C642A3"/>
    <w:rsid w:val="00C659CB"/>
    <w:rsid w:val="00C65D13"/>
    <w:rsid w:val="00C66D8D"/>
    <w:rsid w:val="00C673F9"/>
    <w:rsid w:val="00C6773C"/>
    <w:rsid w:val="00C677B1"/>
    <w:rsid w:val="00C700BC"/>
    <w:rsid w:val="00C703DB"/>
    <w:rsid w:val="00C708FD"/>
    <w:rsid w:val="00C7097C"/>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5E51"/>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102"/>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4B72"/>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62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322"/>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6D4"/>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1764B"/>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footer" Target="footer2.xml"/><Relationship Id="rId42" Type="http://schemas.openxmlformats.org/officeDocument/2006/relationships/image" Target="media/image20.png"/><Relationship Id="rId63" Type="http://schemas.openxmlformats.org/officeDocument/2006/relationships/oleObject" Target="embeddings/oleObject8.bin"/><Relationship Id="rId84" Type="http://schemas.openxmlformats.org/officeDocument/2006/relationships/oleObject" Target="embeddings/oleObject18.bin"/><Relationship Id="rId138" Type="http://schemas.openxmlformats.org/officeDocument/2006/relationships/oleObject" Target="embeddings/oleObject45.bin"/><Relationship Id="rId159" Type="http://schemas.openxmlformats.org/officeDocument/2006/relationships/image" Target="media/image82.png"/><Relationship Id="rId170" Type="http://schemas.openxmlformats.org/officeDocument/2006/relationships/image" Target="media/image92.png"/><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header" Target="header5.xml"/><Relationship Id="rId107" Type="http://schemas.openxmlformats.org/officeDocument/2006/relationships/image" Target="media/image56.png"/><Relationship Id="rId11" Type="http://schemas.openxmlformats.org/officeDocument/2006/relationships/image" Target="media/image1.jpeg"/><Relationship Id="rId32" Type="http://schemas.openxmlformats.org/officeDocument/2006/relationships/image" Target="media/image11.png"/><Relationship Id="rId53" Type="http://schemas.openxmlformats.org/officeDocument/2006/relationships/oleObject" Target="embeddings/oleObject3.bin"/><Relationship Id="rId74" Type="http://schemas.openxmlformats.org/officeDocument/2006/relationships/image" Target="media/image39.png"/><Relationship Id="rId128" Type="http://schemas.openxmlformats.org/officeDocument/2006/relationships/oleObject" Target="embeddings/oleObject40.bin"/><Relationship Id="rId149" Type="http://schemas.openxmlformats.org/officeDocument/2006/relationships/image" Target="media/image77.png"/><Relationship Id="rId5" Type="http://schemas.openxmlformats.org/officeDocument/2006/relationships/numbering" Target="numbering.xml"/><Relationship Id="rId95" Type="http://schemas.openxmlformats.org/officeDocument/2006/relationships/image" Target="media/image50.png"/><Relationship Id="rId160" Type="http://schemas.openxmlformats.org/officeDocument/2006/relationships/image" Target="media/image83.png"/><Relationship Id="rId181" Type="http://schemas.openxmlformats.org/officeDocument/2006/relationships/image" Target="media/image102.png"/><Relationship Id="rId216" Type="http://schemas.openxmlformats.org/officeDocument/2006/relationships/image" Target="media/image131.png"/><Relationship Id="rId22" Type="http://schemas.openxmlformats.org/officeDocument/2006/relationships/header" Target="header3.xml"/><Relationship Id="rId43" Type="http://schemas.openxmlformats.org/officeDocument/2006/relationships/image" Target="media/image21.png"/><Relationship Id="rId64" Type="http://schemas.openxmlformats.org/officeDocument/2006/relationships/image" Target="media/image34.png"/><Relationship Id="rId118" Type="http://schemas.openxmlformats.org/officeDocument/2006/relationships/oleObject" Target="embeddings/oleObject35.bin"/><Relationship Id="rId139" Type="http://schemas.openxmlformats.org/officeDocument/2006/relationships/image" Target="media/image72.png"/><Relationship Id="rId85" Type="http://schemas.openxmlformats.org/officeDocument/2006/relationships/image" Target="media/image45.png"/><Relationship Id="rId150" Type="http://schemas.openxmlformats.org/officeDocument/2006/relationships/oleObject" Target="embeddings/oleObject51.bin"/><Relationship Id="rId171" Type="http://schemas.openxmlformats.org/officeDocument/2006/relationships/image" Target="media/image93.png"/><Relationship Id="rId192" Type="http://schemas.openxmlformats.org/officeDocument/2006/relationships/image" Target="media/image112.png"/><Relationship Id="rId206" Type="http://schemas.openxmlformats.org/officeDocument/2006/relationships/oleObject" Target="embeddings/oleObject58.bin"/><Relationship Id="rId227"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oleObject" Target="embeddings/oleObject30.bin"/><Relationship Id="rId129" Type="http://schemas.openxmlformats.org/officeDocument/2006/relationships/image" Target="media/image67.png"/><Relationship Id="rId54" Type="http://schemas.openxmlformats.org/officeDocument/2006/relationships/image" Target="media/image29.png"/><Relationship Id="rId75" Type="http://schemas.openxmlformats.org/officeDocument/2006/relationships/oleObject" Target="embeddings/oleObject14.bin"/><Relationship Id="rId96" Type="http://schemas.openxmlformats.org/officeDocument/2006/relationships/oleObject" Target="embeddings/oleObject24.bin"/><Relationship Id="rId140" Type="http://schemas.openxmlformats.org/officeDocument/2006/relationships/oleObject" Target="embeddings/oleObject46.bin"/><Relationship Id="rId161" Type="http://schemas.openxmlformats.org/officeDocument/2006/relationships/image" Target="media/image84.png"/><Relationship Id="rId182" Type="http://schemas.openxmlformats.org/officeDocument/2006/relationships/image" Target="media/image103.png"/><Relationship Id="rId217" Type="http://schemas.openxmlformats.org/officeDocument/2006/relationships/image" Target="media/image132.png"/><Relationship Id="rId6" Type="http://schemas.openxmlformats.org/officeDocument/2006/relationships/styles" Target="styles.xml"/><Relationship Id="rId23" Type="http://schemas.openxmlformats.org/officeDocument/2006/relationships/comments" Target="comments.xml"/><Relationship Id="rId119" Type="http://schemas.openxmlformats.org/officeDocument/2006/relationships/image" Target="media/image62.png"/><Relationship Id="rId44" Type="http://schemas.openxmlformats.org/officeDocument/2006/relationships/image" Target="media/image22.jpg"/><Relationship Id="rId65" Type="http://schemas.openxmlformats.org/officeDocument/2006/relationships/oleObject" Target="embeddings/oleObject9.bin"/><Relationship Id="rId86" Type="http://schemas.openxmlformats.org/officeDocument/2006/relationships/oleObject" Target="embeddings/oleObject19.bin"/><Relationship Id="rId130" Type="http://schemas.openxmlformats.org/officeDocument/2006/relationships/oleObject" Target="embeddings/oleObject41.bin"/><Relationship Id="rId151" Type="http://schemas.openxmlformats.org/officeDocument/2006/relationships/image" Target="media/image78.png"/><Relationship Id="rId172" Type="http://schemas.openxmlformats.org/officeDocument/2006/relationships/image" Target="media/image94.png"/><Relationship Id="rId193" Type="http://schemas.openxmlformats.org/officeDocument/2006/relationships/image" Target="media/image113.png"/><Relationship Id="rId207" Type="http://schemas.openxmlformats.org/officeDocument/2006/relationships/image" Target="media/image126.png"/><Relationship Id="rId228" Type="http://schemas.microsoft.com/office/2011/relationships/people" Target="people.xml"/><Relationship Id="rId13" Type="http://schemas.openxmlformats.org/officeDocument/2006/relationships/image" Target="media/image3.png"/><Relationship Id="rId109" Type="http://schemas.openxmlformats.org/officeDocument/2006/relationships/image" Target="media/image57.png"/><Relationship Id="rId34" Type="http://schemas.openxmlformats.org/officeDocument/2006/relationships/image" Target="media/image13.png"/><Relationship Id="rId55" Type="http://schemas.openxmlformats.org/officeDocument/2006/relationships/oleObject" Target="embeddings/oleObject4.bin"/><Relationship Id="rId76" Type="http://schemas.openxmlformats.org/officeDocument/2006/relationships/image" Target="media/image40.png"/><Relationship Id="rId97" Type="http://schemas.openxmlformats.org/officeDocument/2006/relationships/image" Target="media/image51.png"/><Relationship Id="rId120" Type="http://schemas.openxmlformats.org/officeDocument/2006/relationships/oleObject" Target="embeddings/oleObject36.bin"/><Relationship Id="rId141" Type="http://schemas.openxmlformats.org/officeDocument/2006/relationships/image" Target="media/image73.png"/><Relationship Id="rId7" Type="http://schemas.openxmlformats.org/officeDocument/2006/relationships/settings" Target="settings.xml"/><Relationship Id="rId162" Type="http://schemas.openxmlformats.org/officeDocument/2006/relationships/image" Target="media/image85.png"/><Relationship Id="rId183" Type="http://schemas.openxmlformats.org/officeDocument/2006/relationships/image" Target="media/image104.png"/><Relationship Id="rId218" Type="http://schemas.openxmlformats.org/officeDocument/2006/relationships/image" Target="media/image133.png"/><Relationship Id="rId24" Type="http://schemas.microsoft.com/office/2011/relationships/commentsExtended" Target="commentsExtended.xml"/><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6.png"/><Relationship Id="rId110" Type="http://schemas.openxmlformats.org/officeDocument/2006/relationships/oleObject" Target="embeddings/oleObject31.bin"/><Relationship Id="rId131" Type="http://schemas.openxmlformats.org/officeDocument/2006/relationships/image" Target="media/image68.png"/><Relationship Id="rId152" Type="http://schemas.openxmlformats.org/officeDocument/2006/relationships/oleObject" Target="embeddings/oleObject52.bin"/><Relationship Id="rId173" Type="http://schemas.openxmlformats.org/officeDocument/2006/relationships/image" Target="media/image95.png"/><Relationship Id="rId194" Type="http://schemas.openxmlformats.org/officeDocument/2006/relationships/image" Target="media/image114.png"/><Relationship Id="rId208" Type="http://schemas.openxmlformats.org/officeDocument/2006/relationships/oleObject" Target="embeddings/oleObject59.bin"/><Relationship Id="rId229"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oleObject" Target="embeddings/oleObject15.bin"/><Relationship Id="rId100" Type="http://schemas.openxmlformats.org/officeDocument/2006/relationships/oleObject" Target="embeddings/oleObject26.bin"/><Relationship Id="rId8" Type="http://schemas.openxmlformats.org/officeDocument/2006/relationships/webSettings" Target="webSettings.xml"/><Relationship Id="rId98" Type="http://schemas.openxmlformats.org/officeDocument/2006/relationships/oleObject" Target="embeddings/oleObject25.bin"/><Relationship Id="rId121" Type="http://schemas.openxmlformats.org/officeDocument/2006/relationships/image" Target="media/image63.png"/><Relationship Id="rId142" Type="http://schemas.openxmlformats.org/officeDocument/2006/relationships/oleObject" Target="embeddings/oleObject47.bin"/><Relationship Id="rId163" Type="http://schemas.openxmlformats.org/officeDocument/2006/relationships/image" Target="media/image86.png"/><Relationship Id="rId184" Type="http://schemas.openxmlformats.org/officeDocument/2006/relationships/image" Target="media/image105.png"/><Relationship Id="rId219" Type="http://schemas.openxmlformats.org/officeDocument/2006/relationships/image" Target="media/image134.png"/><Relationship Id="rId25" Type="http://schemas.openxmlformats.org/officeDocument/2006/relationships/header" Target="header4.xml"/><Relationship Id="rId46" Type="http://schemas.openxmlformats.org/officeDocument/2006/relationships/oleObject" Target="embeddings/oleObject1.bin"/><Relationship Id="rId67" Type="http://schemas.openxmlformats.org/officeDocument/2006/relationships/oleObject" Target="embeddings/oleObject10.bin"/><Relationship Id="rId116" Type="http://schemas.openxmlformats.org/officeDocument/2006/relationships/oleObject" Target="embeddings/oleObject34.bin"/><Relationship Id="rId137" Type="http://schemas.openxmlformats.org/officeDocument/2006/relationships/image" Target="media/image71.png"/><Relationship Id="rId158" Type="http://schemas.openxmlformats.org/officeDocument/2006/relationships/oleObject" Target="embeddings/oleObject55.bin"/><Relationship Id="rId20" Type="http://schemas.openxmlformats.org/officeDocument/2006/relationships/footer" Target="footer1.xml"/><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image" Target="media/image44.png"/><Relationship Id="rId88" Type="http://schemas.openxmlformats.org/officeDocument/2006/relationships/oleObject" Target="embeddings/oleObject20.bin"/><Relationship Id="rId111" Type="http://schemas.openxmlformats.org/officeDocument/2006/relationships/image" Target="media/image58.png"/><Relationship Id="rId132" Type="http://schemas.openxmlformats.org/officeDocument/2006/relationships/oleObject" Target="embeddings/oleObject42.bin"/><Relationship Id="rId153" Type="http://schemas.openxmlformats.org/officeDocument/2006/relationships/image" Target="media/image79.png"/><Relationship Id="rId174" Type="http://schemas.openxmlformats.org/officeDocument/2006/relationships/image" Target="media/image96.png"/><Relationship Id="rId179" Type="http://schemas.openxmlformats.org/officeDocument/2006/relationships/image" Target="media/image100.png"/><Relationship Id="rId195" Type="http://schemas.openxmlformats.org/officeDocument/2006/relationships/image" Target="media/image115.png"/><Relationship Id="rId209" Type="http://schemas.openxmlformats.org/officeDocument/2006/relationships/image" Target="media/image127.png"/><Relationship Id="rId190" Type="http://schemas.openxmlformats.org/officeDocument/2006/relationships/image" Target="media/image110.png"/><Relationship Id="rId204" Type="http://schemas.openxmlformats.org/officeDocument/2006/relationships/image" Target="media/image124.png"/><Relationship Id="rId220" Type="http://schemas.openxmlformats.org/officeDocument/2006/relationships/image" Target="media/image135.png"/><Relationship Id="rId225" Type="http://schemas.openxmlformats.org/officeDocument/2006/relationships/footer" Target="footer5.xml"/><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oleObject" Target="embeddings/oleObject5.bin"/><Relationship Id="rId106" Type="http://schemas.openxmlformats.org/officeDocument/2006/relationships/oleObject" Target="embeddings/oleObject29.bin"/><Relationship Id="rId127" Type="http://schemas.openxmlformats.org/officeDocument/2006/relationships/image" Target="media/image66.png"/><Relationship Id="rId10" Type="http://schemas.openxmlformats.org/officeDocument/2006/relationships/endnotes" Target="endnotes.xml"/><Relationship Id="rId31" Type="http://schemas.openxmlformats.org/officeDocument/2006/relationships/image" Target="media/image10.jpg"/><Relationship Id="rId52" Type="http://schemas.openxmlformats.org/officeDocument/2006/relationships/image" Target="media/image28.png"/><Relationship Id="rId73" Type="http://schemas.openxmlformats.org/officeDocument/2006/relationships/oleObject" Target="embeddings/oleObject13.bin"/><Relationship Id="rId78" Type="http://schemas.openxmlformats.org/officeDocument/2006/relationships/image" Target="media/image41.png"/><Relationship Id="rId94" Type="http://schemas.openxmlformats.org/officeDocument/2006/relationships/oleObject" Target="embeddings/oleObject23.bin"/><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oleObject" Target="embeddings/oleObject37.bin"/><Relationship Id="rId143" Type="http://schemas.openxmlformats.org/officeDocument/2006/relationships/image" Target="media/image74.png"/><Relationship Id="rId148" Type="http://schemas.openxmlformats.org/officeDocument/2006/relationships/oleObject" Target="embeddings/oleObject50.bin"/><Relationship Id="rId164" Type="http://schemas.openxmlformats.org/officeDocument/2006/relationships/image" Target="media/image87.png"/><Relationship Id="rId169" Type="http://schemas.openxmlformats.org/officeDocument/2006/relationships/image" Target="media/image91.png"/><Relationship Id="rId185"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1.png"/><Relationship Id="rId210" Type="http://schemas.openxmlformats.org/officeDocument/2006/relationships/oleObject" Target="embeddings/oleObject60.bin"/><Relationship Id="rId215" Type="http://schemas.openxmlformats.org/officeDocument/2006/relationships/image" Target="media/image130.png"/><Relationship Id="rId26" Type="http://schemas.openxmlformats.org/officeDocument/2006/relationships/footer" Target="footer3.xml"/><Relationship Id="rId231" Type="http://schemas.microsoft.com/office/2016/09/relationships/commentsIds" Target="commentsIds.xml"/><Relationship Id="rId47" Type="http://schemas.openxmlformats.org/officeDocument/2006/relationships/image" Target="media/image24.jpg"/><Relationship Id="rId68" Type="http://schemas.openxmlformats.org/officeDocument/2006/relationships/image" Target="media/image36.png"/><Relationship Id="rId89" Type="http://schemas.openxmlformats.org/officeDocument/2006/relationships/image" Target="media/image47.png"/><Relationship Id="rId112" Type="http://schemas.openxmlformats.org/officeDocument/2006/relationships/oleObject" Target="embeddings/oleObject32.bin"/><Relationship Id="rId133" Type="http://schemas.openxmlformats.org/officeDocument/2006/relationships/image" Target="media/image69.png"/><Relationship Id="rId154" Type="http://schemas.openxmlformats.org/officeDocument/2006/relationships/oleObject" Target="embeddings/oleObject53.bin"/><Relationship Id="rId175" Type="http://schemas.openxmlformats.org/officeDocument/2006/relationships/oleObject" Target="embeddings/oleObject56.bin"/><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image" Target="media/image4.emf"/><Relationship Id="rId221" Type="http://schemas.openxmlformats.org/officeDocument/2006/relationships/image" Target="media/image136.png"/><Relationship Id="rId37" Type="http://schemas.openxmlformats.org/officeDocument/2006/relationships/image" Target="media/image16.png"/><Relationship Id="rId58" Type="http://schemas.openxmlformats.org/officeDocument/2006/relationships/image" Target="media/image31.png"/><Relationship Id="rId79" Type="http://schemas.openxmlformats.org/officeDocument/2006/relationships/oleObject" Target="embeddings/oleObject16.bin"/><Relationship Id="rId102" Type="http://schemas.openxmlformats.org/officeDocument/2006/relationships/oleObject" Target="embeddings/oleObject27.bin"/><Relationship Id="rId123" Type="http://schemas.openxmlformats.org/officeDocument/2006/relationships/image" Target="media/image64.png"/><Relationship Id="rId144" Type="http://schemas.openxmlformats.org/officeDocument/2006/relationships/oleObject" Target="embeddings/oleObject48.bin"/><Relationship Id="rId90" Type="http://schemas.openxmlformats.org/officeDocument/2006/relationships/oleObject" Target="embeddings/oleObject21.bin"/><Relationship Id="rId165" Type="http://schemas.openxmlformats.org/officeDocument/2006/relationships/image" Target="media/image88.png"/><Relationship Id="rId186" Type="http://schemas.openxmlformats.org/officeDocument/2006/relationships/image" Target="media/image107.png"/><Relationship Id="rId211" Type="http://schemas.openxmlformats.org/officeDocument/2006/relationships/oleObject" Target="embeddings/oleObject61.bin"/><Relationship Id="rId27" Type="http://schemas.openxmlformats.org/officeDocument/2006/relationships/image" Target="media/image7.png"/><Relationship Id="rId48" Type="http://schemas.openxmlformats.org/officeDocument/2006/relationships/image" Target="media/image25.jpg"/><Relationship Id="rId69" Type="http://schemas.openxmlformats.org/officeDocument/2006/relationships/oleObject" Target="embeddings/oleObject11.bin"/><Relationship Id="rId113" Type="http://schemas.openxmlformats.org/officeDocument/2006/relationships/image" Target="media/image59.png"/><Relationship Id="rId134" Type="http://schemas.openxmlformats.org/officeDocument/2006/relationships/oleObject" Target="embeddings/oleObject43.bin"/><Relationship Id="rId80" Type="http://schemas.openxmlformats.org/officeDocument/2006/relationships/image" Target="media/image42.png"/><Relationship Id="rId155" Type="http://schemas.openxmlformats.org/officeDocument/2006/relationships/image" Target="media/image80.png"/><Relationship Id="rId176" Type="http://schemas.openxmlformats.org/officeDocument/2006/relationships/image" Target="media/image97.png"/><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image" Target="media/image137.png"/><Relationship Id="rId17" Type="http://schemas.openxmlformats.org/officeDocument/2006/relationships/image" Target="media/image5.emf"/><Relationship Id="rId38" Type="http://schemas.openxmlformats.org/officeDocument/2006/relationships/image" Target="media/image17.png"/><Relationship Id="rId59" Type="http://schemas.openxmlformats.org/officeDocument/2006/relationships/oleObject" Target="embeddings/oleObject6.bin"/><Relationship Id="rId103" Type="http://schemas.openxmlformats.org/officeDocument/2006/relationships/image" Target="media/image54.png"/><Relationship Id="rId124" Type="http://schemas.openxmlformats.org/officeDocument/2006/relationships/oleObject" Target="embeddings/oleObject38.bin"/><Relationship Id="rId70" Type="http://schemas.openxmlformats.org/officeDocument/2006/relationships/image" Target="media/image37.png"/><Relationship Id="rId91" Type="http://schemas.openxmlformats.org/officeDocument/2006/relationships/image" Target="media/image48.png"/><Relationship Id="rId145" Type="http://schemas.openxmlformats.org/officeDocument/2006/relationships/image" Target="media/image75.png"/><Relationship Id="rId166" Type="http://schemas.openxmlformats.org/officeDocument/2006/relationships/image" Target="media/image89.png"/><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image" Target="media/image128.png"/><Relationship Id="rId28" Type="http://schemas.openxmlformats.org/officeDocument/2006/relationships/image" Target="media/image8.emf"/><Relationship Id="rId49" Type="http://schemas.openxmlformats.org/officeDocument/2006/relationships/image" Target="media/image26.jpg"/><Relationship Id="rId114" Type="http://schemas.openxmlformats.org/officeDocument/2006/relationships/oleObject" Target="embeddings/oleObject33.bin"/><Relationship Id="rId60" Type="http://schemas.openxmlformats.org/officeDocument/2006/relationships/image" Target="media/image32.png"/><Relationship Id="rId81" Type="http://schemas.openxmlformats.org/officeDocument/2006/relationships/oleObject" Target="embeddings/oleObject17.bin"/><Relationship Id="rId135" Type="http://schemas.openxmlformats.org/officeDocument/2006/relationships/image" Target="media/image70.png"/><Relationship Id="rId156" Type="http://schemas.openxmlformats.org/officeDocument/2006/relationships/oleObject" Target="embeddings/oleObject54.bin"/><Relationship Id="rId177" Type="http://schemas.openxmlformats.org/officeDocument/2006/relationships/image" Target="media/image98.png"/><Relationship Id="rId198" Type="http://schemas.openxmlformats.org/officeDocument/2006/relationships/image" Target="media/image118.png"/><Relationship Id="rId202" Type="http://schemas.openxmlformats.org/officeDocument/2006/relationships/image" Target="media/image122.png"/><Relationship Id="rId223" Type="http://schemas.openxmlformats.org/officeDocument/2006/relationships/image" Target="media/image138.png"/><Relationship Id="rId18" Type="http://schemas.openxmlformats.org/officeDocument/2006/relationships/header" Target="header1.xml"/><Relationship Id="rId39" Type="http://schemas.openxmlformats.org/officeDocument/2006/relationships/image" Target="media/image18.png"/><Relationship Id="rId50" Type="http://schemas.openxmlformats.org/officeDocument/2006/relationships/image" Target="media/image27.png"/><Relationship Id="rId104" Type="http://schemas.openxmlformats.org/officeDocument/2006/relationships/oleObject" Target="embeddings/oleObject28.bin"/><Relationship Id="rId125" Type="http://schemas.openxmlformats.org/officeDocument/2006/relationships/image" Target="media/image65.png"/><Relationship Id="rId146" Type="http://schemas.openxmlformats.org/officeDocument/2006/relationships/oleObject" Target="embeddings/oleObject49.bin"/><Relationship Id="rId167" Type="http://schemas.microsoft.com/office/2007/relationships/hdphoto" Target="media/hdphoto1.wdp"/><Relationship Id="rId188" Type="http://schemas.openxmlformats.org/officeDocument/2006/relationships/image" Target="media/image109.png"/><Relationship Id="rId71" Type="http://schemas.openxmlformats.org/officeDocument/2006/relationships/oleObject" Target="embeddings/oleObject12.bin"/><Relationship Id="rId92" Type="http://schemas.openxmlformats.org/officeDocument/2006/relationships/oleObject" Target="embeddings/oleObject22.bin"/><Relationship Id="rId213" Type="http://schemas.openxmlformats.org/officeDocument/2006/relationships/oleObject" Target="embeddings/oleObject62.bin"/><Relationship Id="rId2" Type="http://schemas.openxmlformats.org/officeDocument/2006/relationships/customXml" Target="../customXml/item2.xml"/><Relationship Id="rId29" Type="http://schemas.openxmlformats.org/officeDocument/2006/relationships/footer" Target="footer4.xml"/><Relationship Id="rId40" Type="http://schemas.openxmlformats.org/officeDocument/2006/relationships/hyperlink" Target="https://navvis.oktapreview.com/" TargetMode="External"/><Relationship Id="rId115" Type="http://schemas.openxmlformats.org/officeDocument/2006/relationships/image" Target="media/image60.png"/><Relationship Id="rId136" Type="http://schemas.openxmlformats.org/officeDocument/2006/relationships/oleObject" Target="embeddings/oleObject44.bin"/><Relationship Id="rId157" Type="http://schemas.openxmlformats.org/officeDocument/2006/relationships/image" Target="media/image81.png"/><Relationship Id="rId178" Type="http://schemas.openxmlformats.org/officeDocument/2006/relationships/image" Target="media/image99.png"/><Relationship Id="rId61" Type="http://schemas.openxmlformats.org/officeDocument/2006/relationships/oleObject" Target="embeddings/oleObject7.bin"/><Relationship Id="rId82" Type="http://schemas.openxmlformats.org/officeDocument/2006/relationships/image" Target="media/image43.png"/><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eader" Target="header2.xml"/><Relationship Id="rId224" Type="http://schemas.openxmlformats.org/officeDocument/2006/relationships/image" Target="media/image139.png"/><Relationship Id="rId30" Type="http://schemas.openxmlformats.org/officeDocument/2006/relationships/image" Target="media/image9.jpg"/><Relationship Id="rId105" Type="http://schemas.openxmlformats.org/officeDocument/2006/relationships/image" Target="media/image55.png"/><Relationship Id="rId126" Type="http://schemas.openxmlformats.org/officeDocument/2006/relationships/oleObject" Target="embeddings/oleObject39.bin"/><Relationship Id="rId147" Type="http://schemas.openxmlformats.org/officeDocument/2006/relationships/image" Target="media/image76.png"/><Relationship Id="rId168" Type="http://schemas.openxmlformats.org/officeDocument/2006/relationships/image" Target="media/image90.png"/><Relationship Id="rId51" Type="http://schemas.openxmlformats.org/officeDocument/2006/relationships/oleObject" Target="embeddings/oleObject2.bin"/><Relationship Id="rId72" Type="http://schemas.openxmlformats.org/officeDocument/2006/relationships/image" Target="media/image38.png"/><Relationship Id="rId93" Type="http://schemas.openxmlformats.org/officeDocument/2006/relationships/image" Target="media/image49.png"/><Relationship Id="rId189" Type="http://schemas.openxmlformats.org/officeDocument/2006/relationships/oleObject" Target="embeddings/oleObject57.bin"/><Relationship Id="rId3" Type="http://schemas.openxmlformats.org/officeDocument/2006/relationships/customXml" Target="../customXml/item3.xml"/><Relationship Id="rId214"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DAB12D7B94814ABABAD77F537455E5" ma:contentTypeVersion="15" ma:contentTypeDescription="Create a new document." ma:contentTypeScope="" ma:versionID="46aca6afcb53d323360f62e4cfda02ef">
  <xsd:schema xmlns:xsd="http://www.w3.org/2001/XMLSchema" xmlns:xs="http://www.w3.org/2001/XMLSchema" xmlns:p="http://schemas.microsoft.com/office/2006/metadata/properties" xmlns:ns1="http://schemas.microsoft.com/sharepoint/v3" xmlns:ns3="8368566d-8579-4eac-875b-8b73e10e448d" xmlns:ns4="f802159f-8c55-42ef-ac5c-687302cfa840" targetNamespace="http://schemas.microsoft.com/office/2006/metadata/properties" ma:root="true" ma:fieldsID="ad4d664e011a7ff91868c9f6dace1957" ns1:_="" ns3:_="" ns4:_="">
    <xsd:import namespace="http://schemas.microsoft.com/sharepoint/v3"/>
    <xsd:import namespace="8368566d-8579-4eac-875b-8b73e10e448d"/>
    <xsd:import namespace="f802159f-8c55-42ef-ac5c-687302cfa8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8566d-8579-4eac-875b-8b73e10e44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802159f-8c55-42ef-ac5c-687302cfa8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798CD-F8EF-4396-80E1-6897B96B6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68566d-8579-4eac-875b-8b73e10e448d"/>
    <ds:schemaRef ds:uri="f802159f-8c55-42ef-ac5c-687302cfa8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85C696-7AD9-4FD5-ADEF-AD9E524083D7}">
  <ds:schemaRefs>
    <ds:schemaRef ds:uri="http://schemas.microsoft.com/sharepoint/v3/contenttype/forms"/>
  </ds:schemaRefs>
</ds:datastoreItem>
</file>

<file path=customXml/itemProps3.xml><?xml version="1.0" encoding="utf-8"?>
<ds:datastoreItem xmlns:ds="http://schemas.openxmlformats.org/officeDocument/2006/customXml" ds:itemID="{D326B398-8A2C-4EC9-8E9B-FED3B546A09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E002F263-1AC2-466E-92D4-13EC83279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67</Pages>
  <Words>8391</Words>
  <Characters>47829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Joshua Wilson</dc:creator>
  <cp:lastModifiedBy>Pavan Rasquinha</cp:lastModifiedBy>
  <cp:revision>44</cp:revision>
  <cp:lastPrinted>2019-10-07T19:36:00Z</cp:lastPrinted>
  <dcterms:created xsi:type="dcterms:W3CDTF">2019-12-23T09:03:00Z</dcterms:created>
  <dcterms:modified xsi:type="dcterms:W3CDTF">2019-12-27T10:39:00Z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0x010100AFDAB12D7B94814ABABAD77F537455E5</vt:lpwstr>
  </property>
</Properties>
</file>