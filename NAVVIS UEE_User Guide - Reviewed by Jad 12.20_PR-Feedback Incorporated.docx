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394E1379" w:rsidR="002163EC" w:rsidRDefault="002163EC" w:rsidP="002163EC">
      <w:pPr>
        <w:pStyle w:val="CVFigureCoverpage"/>
        <w:rPr>
          <w:rFonts w:cs="Lucida Grande"/>
        </w:rPr>
      </w:pPr>
      <w:bookmarkStart w:id="0" w:name="_top"/>
      <w:bookmarkEnd w:id="0"/>
    </w:p>
    <w:p w14:paraId="2BBF978C" w14:textId="64BCC20F" w:rsidR="00CF47AD" w:rsidRPr="00F26F22" w:rsidRDefault="00500BE6" w:rsidP="000C403C">
      <w:pPr>
        <w:rPr>
          <w:rFonts w:cs="Lucida Grande"/>
        </w:rPr>
      </w:pPr>
      <w:r>
        <w:rPr>
          <w:noProof/>
          <w:lang w:val="en-IN" w:eastAsia="en-IN"/>
        </w:rPr>
        <w:drawing>
          <wp:anchor distT="0" distB="0" distL="114300" distR="114300" simplePos="0" relativeHeight="251662848" behindDoc="0" locked="0" layoutInCell="1" allowOverlap="1" wp14:anchorId="45797BA6" wp14:editId="6406677B">
            <wp:simplePos x="0" y="0"/>
            <wp:positionH relativeFrom="column">
              <wp:posOffset>-942975</wp:posOffset>
            </wp:positionH>
            <wp:positionV relativeFrom="paragraph">
              <wp:posOffset>369570</wp:posOffset>
            </wp:positionV>
            <wp:extent cx="4540250" cy="8605520"/>
            <wp:effectExtent l="0" t="0" r="0" b="0"/>
            <wp:wrapNone/>
            <wp:docPr id="90"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pic:cNvPicPr>
                  </pic:nvPicPr>
                  <pic:blipFill>
                    <a:blip r:embed="rId11">
                      <a:extLst>
                        <a:ext uri="{28A0092B-C50C-407E-A947-70E740481C1C}">
                          <a14:useLocalDpi xmlns:a14="http://schemas.microsoft.com/office/drawing/2010/main" val="0"/>
                        </a:ext>
                      </a:extLst>
                    </a:blip>
                    <a:srcRect l="3152"/>
                    <a:stretch>
                      <a:fillRect/>
                    </a:stretch>
                  </pic:blipFill>
                  <pic:spPr bwMode="auto">
                    <a:xfrm>
                      <a:off x="0" y="0"/>
                      <a:ext cx="4540250" cy="8605520"/>
                    </a:xfrm>
                    <a:prstGeom prst="rect">
                      <a:avLst/>
                    </a:prstGeom>
                    <a:noFill/>
                  </pic:spPr>
                </pic:pic>
              </a:graphicData>
            </a:graphic>
            <wp14:sizeRelH relativeFrom="page">
              <wp14:pctWidth>0</wp14:pctWidth>
            </wp14:sizeRelH>
            <wp14:sizeRelV relativeFrom="page">
              <wp14:pctHeight>0</wp14:pctHeight>
            </wp14:sizeRelV>
          </wp:anchor>
        </w:drawing>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078D6245" w:rsidR="00D97770" w:rsidRDefault="00D97770" w:rsidP="000C403C">
      <w:pPr>
        <w:rPr>
          <w:rFonts w:cs="Lucida Grande"/>
        </w:rPr>
      </w:pPr>
    </w:p>
    <w:p w14:paraId="4E5FCABE" w14:textId="77777777" w:rsidR="00D97770" w:rsidRDefault="00D97770" w:rsidP="000C403C">
      <w:pPr>
        <w:rPr>
          <w:rFonts w:cs="Lucida Grande"/>
        </w:rPr>
      </w:pPr>
    </w:p>
    <w:p w14:paraId="4BF1B144" w14:textId="0385FAE3" w:rsidR="00666A54" w:rsidRDefault="00500BE6" w:rsidP="000E2921">
      <w:pPr>
        <w:pStyle w:val="CVSubtitle"/>
      </w:pPr>
      <w:r>
        <w:rPr>
          <w:noProof/>
          <w:lang w:val="en-IN" w:eastAsia="en-IN"/>
        </w:rPr>
        <mc:AlternateContent>
          <mc:Choice Requires="wpg">
            <w:drawing>
              <wp:anchor distT="0" distB="0" distL="114300" distR="114300" simplePos="0" relativeHeight="251664896" behindDoc="0" locked="0" layoutInCell="1" allowOverlap="1" wp14:anchorId="373D1120" wp14:editId="73C9105F">
                <wp:simplePos x="0" y="0"/>
                <wp:positionH relativeFrom="column">
                  <wp:posOffset>2290445</wp:posOffset>
                </wp:positionH>
                <wp:positionV relativeFrom="paragraph">
                  <wp:posOffset>62230</wp:posOffset>
                </wp:positionV>
                <wp:extent cx="4060825" cy="940435"/>
                <wp:effectExtent l="0" t="4445" r="1905" b="0"/>
                <wp:wrapNone/>
                <wp:docPr id="515"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0825" cy="940435"/>
                          <a:chOff x="5047" y="5272"/>
                          <a:chExt cx="6395" cy="1481"/>
                        </a:xfrm>
                      </wpg:grpSpPr>
                      <pic:pic xmlns:pic="http://schemas.openxmlformats.org/drawingml/2006/picture">
                        <pic:nvPicPr>
                          <pic:cNvPr id="516" name="Picture 14"/>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5062" y="5272"/>
                            <a:ext cx="3114" cy="8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7" name="Picture 16"/>
                          <pic:cNvPicPr>
                            <a:picLocks noChangeAspect="1"/>
                          </pic:cNvPicPr>
                        </pic:nvPicPr>
                        <pic:blipFill>
                          <a:blip r:embed="rId13">
                            <a:extLst>
                              <a:ext uri="{28A0092B-C50C-407E-A947-70E740481C1C}">
                                <a14:useLocalDpi xmlns:a14="http://schemas.microsoft.com/office/drawing/2010/main" val="0"/>
                              </a:ext>
                            </a:extLst>
                          </a:blip>
                          <a:srcRect l="2164"/>
                          <a:stretch>
                            <a:fillRect/>
                          </a:stretch>
                        </pic:blipFill>
                        <pic:spPr bwMode="auto">
                          <a:xfrm>
                            <a:off x="5047" y="6082"/>
                            <a:ext cx="6395" cy="67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0ACBCA4" id="Group 232" o:spid="_x0000_s1026" style="position:absolute;margin-left:180.35pt;margin-top:4.9pt;width:319.75pt;height:74.05pt;z-index:251664896" coordorigin="5047,5272" coordsize="6395,1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5062;top:5272;width:3114;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">
                  <v:imagedata r:id="rId14" o:title=""/>
                </v:shape>
                <v:shape id="Picture 16" o:spid="_x0000_s1028" type="#_x0000_t75" style="position:absolute;left:5047;top:6082;width:639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">
                  <v:imagedata r:id="rId15" o:title="" cropleft="1418f"/>
                </v:shape>
              </v:group>
            </w:pict>
          </mc:Fallback>
        </mc:AlternateContent>
      </w:r>
    </w:p>
    <w:p w14:paraId="122A5A2B" w14:textId="303A8B49" w:rsidR="000E2921" w:rsidRPr="004877F7" w:rsidRDefault="000E2921" w:rsidP="00545ABC">
      <w:pPr>
        <w:pStyle w:val="CVSubtitle"/>
      </w:pPr>
    </w:p>
    <w:p w14:paraId="770A622E" w14:textId="0CEA7CDA" w:rsidR="00D97770" w:rsidRDefault="00D97770" w:rsidP="000C403C">
      <w:pPr>
        <w:rPr>
          <w:rFonts w:cs="Lucida Grande"/>
        </w:rPr>
      </w:pPr>
    </w:p>
    <w:p w14:paraId="41C1FAB4" w14:textId="660CF735" w:rsidR="00A5084B" w:rsidRDefault="00500BE6" w:rsidP="00BB7310">
      <w:pPr>
        <w:tabs>
          <w:tab w:val="left" w:pos="8463"/>
        </w:tabs>
        <w:rPr>
          <w:rFonts w:cs="Lucida Grande"/>
        </w:rPr>
      </w:pPr>
      <w:r>
        <w:rPr>
          <w:rFonts w:cs="Lucida Grande"/>
          <w:noProof/>
          <w:lang w:val="en-IN" w:eastAsia="en-IN"/>
        </w:rPr>
        <mc:AlternateContent>
          <mc:Choice Requires="wps">
            <w:drawing>
              <wp:anchor distT="0" distB="0" distL="114300" distR="114300" simplePos="0" relativeHeight="251665920" behindDoc="0" locked="0" layoutInCell="1" allowOverlap="1" wp14:anchorId="2104DF60" wp14:editId="3EF55D66">
                <wp:simplePos x="0" y="0"/>
                <wp:positionH relativeFrom="column">
                  <wp:posOffset>2263775</wp:posOffset>
                </wp:positionH>
                <wp:positionV relativeFrom="paragraph">
                  <wp:posOffset>22860</wp:posOffset>
                </wp:positionV>
                <wp:extent cx="3117215" cy="941705"/>
                <wp:effectExtent l="0" t="1905" r="635" b="0"/>
                <wp:wrapNone/>
                <wp:docPr id="514"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215" cy="94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308C651" w14:textId="77777777" w:rsidR="00707B15" w:rsidRPr="00533A17" w:rsidRDefault="00707B15" w:rsidP="00077FA4">
                            <w:pPr>
                              <w:spacing w:line="240" w:lineRule="auto"/>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379CB817" w:rsidR="00707B15" w:rsidRPr="001F0090" w:rsidRDefault="00707B15"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November</w:t>
                            </w:r>
                            <w:r w:rsidRPr="00D9393C">
                              <w:rPr>
                                <w:rFonts w:asciiTheme="majorHAnsi" w:eastAsiaTheme="majorEastAsia" w:hAnsiTheme="majorHAnsi" w:cstheme="majorBidi"/>
                                <w:noProof/>
                                <w:color w:val="EA2E29"/>
                                <w:sz w:val="32"/>
                                <w:szCs w:val="32"/>
                              </w:rPr>
                              <w:t xml:space="preserve"> 2019</w:t>
                            </w:r>
                          </w:p>
                          <w:p w14:paraId="3156E42B" w14:textId="77777777" w:rsidR="00707B15" w:rsidRDefault="00707B15" w:rsidP="00077FA4">
                            <w:pPr>
                              <w:spacing w:line="240" w:lineRule="auto"/>
                              <w:rPr>
                                <w:rFonts w:ascii="Century Gothic" w:eastAsiaTheme="majorEastAsia" w:hAnsi="Century Gothic" w:cstheme="majorBidi"/>
                                <w:noProof/>
                                <w:color w:val="0D0D0D" w:themeColor="text1" w:themeTint="F2"/>
                                <w:sz w:val="72"/>
                                <w:szCs w:val="7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04DF60" id="_x0000_t202" coordsize="21600,21600" o:spt="202" path="m,l,21600r21600,l21600,xe">
                <v:stroke joinstyle="miter"/>
                <v:path gradientshapeok="t" o:connecttype="rect"/>
              </v:shapetype>
              <v:shape id="Text Box 487" o:spid="_x0000_s1026" type="#_x0000_t202" style="position:absolute;margin-left:178.25pt;margin-top:1.8pt;width:245.45pt;height:74.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" filled="f" stroked="f" strokeweight=".5pt">
                <v:textbox>
                  <w:txbxContent>
                    <w:p w14:paraId="7308C651" w14:textId="77777777" w:rsidR="00707B15" w:rsidRPr="00533A17" w:rsidRDefault="00707B15" w:rsidP="00077FA4">
                      <w:pPr>
                        <w:spacing w:line="240" w:lineRule="auto"/>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379CB817" w:rsidR="00707B15" w:rsidRPr="001F0090" w:rsidRDefault="00707B15"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November</w:t>
                      </w:r>
                      <w:r w:rsidRPr="00D9393C">
                        <w:rPr>
                          <w:rFonts w:asciiTheme="majorHAnsi" w:eastAsiaTheme="majorEastAsia" w:hAnsiTheme="majorHAnsi" w:cstheme="majorBidi"/>
                          <w:noProof/>
                          <w:color w:val="EA2E29"/>
                          <w:sz w:val="32"/>
                          <w:szCs w:val="32"/>
                        </w:rPr>
                        <w:t xml:space="preserve"> 2019</w:t>
                      </w:r>
                    </w:p>
                    <w:p w14:paraId="3156E42B" w14:textId="77777777" w:rsidR="00707B15" w:rsidRDefault="00707B15" w:rsidP="00077FA4">
                      <w:pPr>
                        <w:spacing w:line="240" w:lineRule="auto"/>
                        <w:rPr>
                          <w:rFonts w:ascii="Century Gothic" w:eastAsiaTheme="majorEastAsia" w:hAnsi="Century Gothic" w:cstheme="majorBidi"/>
                          <w:noProof/>
                          <w:color w:val="0D0D0D" w:themeColor="text1" w:themeTint="F2"/>
                          <w:sz w:val="72"/>
                          <w:szCs w:val="72"/>
                        </w:rPr>
                      </w:pPr>
                    </w:p>
                  </w:txbxContent>
                </v:textbox>
              </v:shape>
            </w:pict>
          </mc:Fallback>
        </mc:AlternateContent>
      </w:r>
      <w:r w:rsidR="00BB7310">
        <w:rPr>
          <w:rFonts w:cs="Lucida Grande"/>
        </w:rPr>
        <w:tab/>
      </w:r>
    </w:p>
    <w:p w14:paraId="64658069" w14:textId="35ED07EC" w:rsidR="003B17D2" w:rsidRDefault="003B17D2" w:rsidP="003B17D2">
      <w:pPr>
        <w:pStyle w:val="CVFrontMatter"/>
      </w:pPr>
    </w:p>
    <w:p w14:paraId="24FC262C" w14:textId="2B6925F1" w:rsidR="0030303E" w:rsidRPr="007D6C50"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1D1B353B" w:rsidR="00054460" w:rsidRDefault="00054460" w:rsidP="003B17D2">
      <w:pPr>
        <w:pStyle w:val="CVFrontMatter"/>
      </w:pPr>
    </w:p>
    <w:p w14:paraId="50375AFD" w14:textId="48889B93" w:rsidR="00054460" w:rsidRDefault="00054460" w:rsidP="003B17D2">
      <w:pPr>
        <w:pStyle w:val="CVFrontMatter"/>
      </w:pPr>
    </w:p>
    <w:p w14:paraId="050991B3" w14:textId="4F3FE7C2" w:rsidR="00054460" w:rsidRDefault="00054460" w:rsidP="00AC244A">
      <w:pPr>
        <w:pStyle w:val="CVFrontMatter"/>
        <w:spacing w:line="240" w:lineRule="auto"/>
      </w:pPr>
    </w:p>
    <w:p w14:paraId="5D7CF46B" w14:textId="6E61AE99" w:rsidR="00054460" w:rsidRDefault="00054460" w:rsidP="003B17D2">
      <w:pPr>
        <w:pStyle w:val="CVFrontMatter"/>
      </w:pPr>
    </w:p>
    <w:p w14:paraId="71AB4333" w14:textId="7713AF9B" w:rsidR="00054460" w:rsidRDefault="00500BE6" w:rsidP="003B17D2">
      <w:pPr>
        <w:pStyle w:val="CVFrontMatter"/>
      </w:pPr>
      <w:r>
        <w:rPr>
          <w:noProof/>
          <w:lang w:val="en-IN" w:eastAsia="en-IN"/>
        </w:rPr>
        <mc:AlternateContent>
          <mc:Choice Requires="wpg">
            <w:drawing>
              <wp:anchor distT="0" distB="0" distL="114300" distR="114300" simplePos="0" relativeHeight="251666944" behindDoc="0" locked="0" layoutInCell="1" allowOverlap="1" wp14:anchorId="606EDA92" wp14:editId="3A234B7C">
                <wp:simplePos x="0" y="0"/>
                <wp:positionH relativeFrom="column">
                  <wp:posOffset>2271395</wp:posOffset>
                </wp:positionH>
                <wp:positionV relativeFrom="paragraph">
                  <wp:posOffset>34925</wp:posOffset>
                </wp:positionV>
                <wp:extent cx="4079875" cy="724535"/>
                <wp:effectExtent l="4445" t="0" r="1905" b="635"/>
                <wp:wrapNone/>
                <wp:docPr id="508"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9875" cy="724535"/>
                          <a:chOff x="5106" y="11073"/>
                          <a:chExt cx="6425" cy="1141"/>
                        </a:xfrm>
                      </wpg:grpSpPr>
                      <wps:wsp>
                        <wps:cNvPr id="509" name="Text Box 492"/>
                        <wps:cNvSpPr txBox="1">
                          <a:spLocks noChangeArrowheads="1"/>
                        </wps:cNvSpPr>
                        <wps:spPr bwMode="auto">
                          <a:xfrm>
                            <a:off x="5106" y="11226"/>
                            <a:ext cx="6425" cy="988"/>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D7C1E2F" w14:textId="77777777" w:rsidR="00707B15" w:rsidRPr="009B35B1" w:rsidRDefault="00707B15" w:rsidP="00077FA4">
                              <w:pPr>
                                <w:spacing w:after="0" w:line="240" w:lineRule="auto"/>
                                <w:rPr>
                                  <w:rFonts w:ascii="Century Gothic" w:hAnsi="Century Gothic"/>
                                  <w:sz w:val="24"/>
                                </w:rPr>
                              </w:pPr>
                              <w:r>
                                <w:rPr>
                                  <w:noProof/>
                                  <w:lang w:val="en-IN" w:eastAsia="en-IN"/>
                                </w:rPr>
                                <w:drawing>
                                  <wp:inline distT="0" distB="0" distL="0" distR="0" wp14:anchorId="63E05674" wp14:editId="30619554">
                                    <wp:extent cx="1471930" cy="380365"/>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707B15" w:rsidRPr="009B35B1" w:rsidRDefault="00707B15" w:rsidP="00077FA4">
                              <w:pPr>
                                <w:spacing w:after="0" w:line="240" w:lineRule="auto"/>
                                <w:ind w:left="2160" w:firstLine="720"/>
                                <w:rPr>
                                  <w:rFonts w:ascii="Century Gothic" w:hAnsi="Century Gothic"/>
                                  <w:sz w:val="24"/>
                                </w:rPr>
                              </w:pPr>
                            </w:p>
                          </w:txbxContent>
                        </wps:txbx>
                        <wps:bodyPr rot="0" vert="horz" wrap="square" lIns="91440" tIns="45720" rIns="91440" bIns="45720" anchor="t" anchorCtr="0" upright="1">
                          <a:noAutofit/>
                        </wps:bodyPr>
                      </wps:wsp>
                      <wps:wsp>
                        <wps:cNvPr id="510" name="Straight Connector 493"/>
                        <wps:cNvCnPr>
                          <a:cxnSpLocks noChangeShapeType="1"/>
                        </wps:cNvCnPr>
                        <wps:spPr bwMode="auto">
                          <a:xfrm>
                            <a:off x="7798" y="11222"/>
                            <a:ext cx="0" cy="734"/>
                          </a:xfrm>
                          <a:prstGeom prst="line">
                            <a:avLst/>
                          </a:prstGeom>
                          <a:noFill/>
                          <a:ln w="12700">
                            <a:solidFill>
                              <a:srgbClr val="FF0000"/>
                            </a:solidFill>
                            <a:round/>
                            <a:headEnd/>
                            <a:tailEnd/>
                          </a:ln>
                          <a:extLst>
                            <a:ext uri="{909E8E84-426E-40DD-AFC4-6F175D3DCCD1}">
                              <a14:hiddenFill xmlns:a14="http://schemas.microsoft.com/office/drawing/2010/main">
                                <a:noFill/>
                              </a14:hiddenFill>
                            </a:ext>
                          </a:extLst>
                        </wps:spPr>
                        <wps:bodyPr/>
                      </wps:wsp>
                      <wps:wsp>
                        <wps:cNvPr id="513" name="Text Box 112"/>
                        <wps:cNvSpPr txBox="1">
                          <a:spLocks noChangeArrowheads="1"/>
                        </wps:cNvSpPr>
                        <wps:spPr bwMode="auto">
                          <a:xfrm>
                            <a:off x="8055" y="11073"/>
                            <a:ext cx="3365" cy="1026"/>
                          </a:xfrm>
                          <a:prstGeom prst="rect">
                            <a:avLst/>
                          </a:prstGeom>
                          <a:noFill/>
                          <a:ln>
                            <a:noFill/>
                          </a:ln>
                          <a:extLst>
                            <a:ext uri="{909E8E84-426E-40DD-AFC4-6F175D3DCCD1}">
                              <a14:hiddenFill xmlns:a14="http://schemas.microsoft.com/office/drawing/2010/main">
                                <a:solidFill>
                                  <a:schemeClr val="accent5">
                                    <a:lumMod val="100000"/>
                                    <a:lumOff val="0"/>
                                  </a:schemeClr>
                                </a:solidFill>
                              </a14:hiddenFill>
                            </a:ext>
                            <a:ext uri="{91240B29-F687-4F45-9708-019B960494DF}">
                              <a14:hiddenLine xmlns:a14="http://schemas.microsoft.com/office/drawing/2010/main" w="9525">
                                <a:solidFill>
                                  <a:schemeClr val="accent5">
                                    <a:lumMod val="50000"/>
                                    <a:lumOff val="0"/>
                                  </a:schemeClr>
                                </a:solidFill>
                                <a:miter lim="800000"/>
                                <a:headEnd/>
                                <a:tailEnd/>
                              </a14:hiddenLine>
                            </a:ext>
                          </a:extLst>
                        </wps:spPr>
                        <wps:txbx>
                          <w:txbxContent>
                            <w:p w14:paraId="2AAA94A7" w14:textId="77777777" w:rsidR="00707B15" w:rsidRPr="009B35B1" w:rsidRDefault="00707B15" w:rsidP="00077FA4">
                              <w:pPr>
                                <w:spacing w:after="0" w:line="240" w:lineRule="auto"/>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707B15" w:rsidRPr="009B35B1" w:rsidRDefault="00707B15" w:rsidP="00077FA4">
                              <w:pPr>
                                <w:spacing w:after="0" w:line="240" w:lineRule="auto"/>
                                <w:rPr>
                                  <w:rFonts w:ascii="Century Gothic" w:hAnsi="Century Gothic"/>
                                  <w:sz w:val="24"/>
                                </w:rPr>
                              </w:pPr>
                              <w:r w:rsidRPr="009B35B1">
                                <w:rPr>
                                  <w:rFonts w:ascii="Century Gothic" w:hAnsi="Century Gothic"/>
                                  <w:sz w:val="24"/>
                                </w:rPr>
                                <w:t>Life Changing</w:t>
                              </w:r>
                            </w:p>
                            <w:p w14:paraId="71100F82" w14:textId="77777777" w:rsidR="00707B15" w:rsidRPr="0052750E" w:rsidRDefault="00707B15" w:rsidP="00077FA4">
                              <w:pPr>
                                <w:spacing w:after="0" w:line="240" w:lineRule="auto"/>
                                <w:rPr>
                                  <w:rFonts w:ascii="Century Gothic" w:hAnsi="Century Gothic"/>
                                  <w:sz w:val="24"/>
                                </w:rPr>
                              </w:pPr>
                              <w:r w:rsidRPr="009B35B1">
                                <w:rPr>
                                  <w:rFonts w:ascii="Century Gothic" w:hAnsi="Century Gothic"/>
                                  <w:sz w:val="24"/>
                                </w:rPr>
                                <w:t>Changing Healthcare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6EDA92" id="Group 113" o:spid="_x0000_s1027" style="position:absolute;left:0;text-align:left;margin-left:178.85pt;margin-top:2.75pt;width:321.25pt;height:57.05pt;z-index:251666944" coordorigin="5106,11073" coordsize="6425,1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">
                <v:shape id="Text Box 492" o:spid="_x0000_s1028" type="#_x0000_t202" style="position:absolute;left:5106;top:11226;width:6425;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" stroked="f" strokeweight=".5pt">
                  <v:textbox>
                    <w:txbxContent>
                      <w:p w14:paraId="6D7C1E2F" w14:textId="77777777" w:rsidR="00707B15" w:rsidRPr="009B35B1" w:rsidRDefault="00707B15" w:rsidP="00077FA4">
                        <w:pPr>
                          <w:spacing w:after="0" w:line="240" w:lineRule="auto"/>
                          <w:rPr>
                            <w:rFonts w:ascii="Century Gothic" w:hAnsi="Century Gothic"/>
                            <w:sz w:val="24"/>
                          </w:rPr>
                        </w:pPr>
                        <w:r>
                          <w:rPr>
                            <w:noProof/>
                            <w:lang w:val="en-IN" w:eastAsia="en-IN"/>
                          </w:rPr>
                          <w:drawing>
                            <wp:inline distT="0" distB="0" distL="0" distR="0" wp14:anchorId="63E05674" wp14:editId="30619554">
                              <wp:extent cx="1471930" cy="380365"/>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707B15" w:rsidRPr="009B35B1" w:rsidRDefault="00707B15" w:rsidP="00077FA4">
                        <w:pPr>
                          <w:spacing w:after="0" w:line="240" w:lineRule="auto"/>
                          <w:ind w:left="2160" w:firstLine="720"/>
                          <w:rPr>
                            <w:rFonts w:ascii="Century Gothic" w:hAnsi="Century Gothic"/>
                            <w:sz w:val="24"/>
                          </w:rPr>
                        </w:pPr>
                      </w:p>
                    </w:txbxContent>
                  </v:textbox>
                </v:shape>
                <v:line id="Straight Connector 493" o:spid="_x0000_s1029" style="position:absolute;visibility:visible;mso-wrap-style:square" from="7798,11222" to="7798,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" strokecolor="red" strokeweight="1pt"/>
                <v:shape id="Text Box 112" o:spid="_x0000_s1030" type="#_x0000_t202" style="position:absolute;left:8055;top:11073;width:33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" filled="f" fillcolor="#4bacc6 [3208]" stroked="f" strokecolor="#205867 [1608]">
                  <v:textbox>
                    <w:txbxContent>
                      <w:p w14:paraId="2AAA94A7" w14:textId="77777777" w:rsidR="00707B15" w:rsidRPr="009B35B1" w:rsidRDefault="00707B15" w:rsidP="00077FA4">
                        <w:pPr>
                          <w:spacing w:after="0" w:line="240" w:lineRule="auto"/>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707B15" w:rsidRPr="009B35B1" w:rsidRDefault="00707B15" w:rsidP="00077FA4">
                        <w:pPr>
                          <w:spacing w:after="0" w:line="240" w:lineRule="auto"/>
                          <w:rPr>
                            <w:rFonts w:ascii="Century Gothic" w:hAnsi="Century Gothic"/>
                            <w:sz w:val="24"/>
                          </w:rPr>
                        </w:pPr>
                        <w:r w:rsidRPr="009B35B1">
                          <w:rPr>
                            <w:rFonts w:ascii="Century Gothic" w:hAnsi="Century Gothic"/>
                            <w:sz w:val="24"/>
                          </w:rPr>
                          <w:t>Life Changing</w:t>
                        </w:r>
                      </w:p>
                      <w:p w14:paraId="71100F82" w14:textId="77777777" w:rsidR="00707B15" w:rsidRPr="0052750E" w:rsidRDefault="00707B15" w:rsidP="00077FA4">
                        <w:pPr>
                          <w:spacing w:after="0" w:line="240" w:lineRule="auto"/>
                          <w:rPr>
                            <w:rFonts w:ascii="Century Gothic" w:hAnsi="Century Gothic"/>
                            <w:sz w:val="24"/>
                          </w:rPr>
                        </w:pPr>
                        <w:r w:rsidRPr="009B35B1">
                          <w:rPr>
                            <w:rFonts w:ascii="Century Gothic" w:hAnsi="Century Gothic"/>
                            <w:sz w:val="24"/>
                          </w:rPr>
                          <w:t>Changing Healthcare</w:t>
                        </w:r>
                      </w:p>
                    </w:txbxContent>
                  </v:textbox>
                </v:shape>
              </v:group>
            </w:pict>
          </mc:Fallback>
        </mc:AlternateContent>
      </w: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58703392" w:rsidR="00054460" w:rsidRDefault="00500BE6" w:rsidP="003B17D2">
      <w:pPr>
        <w:pStyle w:val="CVFrontMatter"/>
      </w:pPr>
      <w:r>
        <w:rPr>
          <w:noProof/>
          <w:lang w:val="en-IN" w:eastAsia="en-IN"/>
        </w:rPr>
        <mc:AlternateContent>
          <mc:Choice Requires="wpg">
            <w:drawing>
              <wp:anchor distT="0" distB="0" distL="114300" distR="114300" simplePos="0" relativeHeight="251663872" behindDoc="0" locked="0" layoutInCell="1" allowOverlap="1" wp14:anchorId="5CB7BCDE" wp14:editId="165510BF">
                <wp:simplePos x="0" y="0"/>
                <wp:positionH relativeFrom="column">
                  <wp:posOffset>3190240</wp:posOffset>
                </wp:positionH>
                <wp:positionV relativeFrom="paragraph">
                  <wp:posOffset>4347845</wp:posOffset>
                </wp:positionV>
                <wp:extent cx="3965575" cy="3981450"/>
                <wp:effectExtent l="0" t="0" r="0" b="635"/>
                <wp:wrapNone/>
                <wp:docPr id="489" name="Group 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5575" cy="3981450"/>
                          <a:chOff x="0" y="0"/>
                          <a:chExt cx="39658" cy="39815"/>
                        </a:xfrm>
                      </wpg:grpSpPr>
                      <wpg:grpSp>
                        <wpg:cNvPr id="490" name="Group 490"/>
                        <wpg:cNvGrpSpPr>
                          <a:grpSpLocks/>
                        </wpg:cNvGrpSpPr>
                        <wpg:grpSpPr bwMode="auto">
                          <a:xfrm>
                            <a:off x="823" y="32938"/>
                            <a:ext cx="38835" cy="6877"/>
                            <a:chOff x="0" y="4601"/>
                            <a:chExt cx="42914" cy="7004"/>
                          </a:xfrm>
                        </wpg:grpSpPr>
                        <pic:pic xmlns:pic="http://schemas.openxmlformats.org/drawingml/2006/picture">
                          <pic:nvPicPr>
                            <pic:cNvPr id="491" name="Picture 9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5839"/>
                              <a:ext cx="18288" cy="4166"/>
                            </a:xfrm>
                            <a:prstGeom prst="rect">
                              <a:avLst/>
                            </a:prstGeom>
                            <a:noFill/>
                            <a:extLst>
                              <a:ext uri="{909E8E84-426E-40DD-AFC4-6F175D3DCCD1}">
                                <a14:hiddenFill xmlns:a14="http://schemas.microsoft.com/office/drawing/2010/main">
                                  <a:solidFill>
                                    <a:srgbClr val="FFFFFF"/>
                                  </a:solidFill>
                                </a14:hiddenFill>
                              </a:ext>
                            </a:extLst>
                          </pic:spPr>
                        </pic:pic>
                        <wps:wsp>
                          <wps:cNvPr id="494" name="Text Box 492"/>
                          <wps:cNvSpPr txBox="1">
                            <a:spLocks noChangeArrowheads="1"/>
                          </wps:cNvSpPr>
                          <wps:spPr bwMode="auto">
                            <a:xfrm>
                              <a:off x="21250" y="4601"/>
                              <a:ext cx="21664" cy="7004"/>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F507F5D" w14:textId="77777777" w:rsidR="00707B15" w:rsidRPr="009B35B1" w:rsidRDefault="00707B15"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707B15" w:rsidRPr="009B35B1" w:rsidRDefault="00707B15"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707B15" w:rsidRPr="009B35B1" w:rsidRDefault="00707B15" w:rsidP="00D15AA1">
                                <w:pPr>
                                  <w:spacing w:after="0" w:line="240" w:lineRule="auto"/>
                                  <w:rPr>
                                    <w:rFonts w:ascii="Century Gothic" w:hAnsi="Century Gothic"/>
                                    <w:sz w:val="24"/>
                                  </w:rPr>
                                </w:pPr>
                                <w:r w:rsidRPr="009B35B1">
                                  <w:rPr>
                                    <w:rFonts w:ascii="Century Gothic" w:hAnsi="Century Gothic"/>
                                    <w:sz w:val="24"/>
                                  </w:rPr>
                                  <w:t>Changing Healthcare</w:t>
                                </w:r>
                              </w:p>
                            </w:txbxContent>
                          </wps:txbx>
                          <wps:bodyPr rot="0" vert="horz" wrap="square" lIns="91440" tIns="45720" rIns="91440" bIns="45720" anchor="t" anchorCtr="0" upright="1">
                            <a:noAutofit/>
                          </wps:bodyPr>
                        </wps:wsp>
                        <wps:wsp>
                          <wps:cNvPr id="497" name="Straight Connector 493"/>
                          <wps:cNvCnPr>
                            <a:cxnSpLocks noChangeShapeType="1"/>
                          </wps:cNvCnPr>
                          <wps:spPr bwMode="auto">
                            <a:xfrm>
                              <a:off x="20759" y="5510"/>
                              <a:ext cx="0" cy="4749"/>
                            </a:xfrm>
                            <a:prstGeom prst="line">
                              <a:avLst/>
                            </a:prstGeom>
                            <a:noFill/>
                            <a:ln w="12700">
                              <a:solidFill>
                                <a:srgbClr val="FF0000"/>
                              </a:solidFill>
                              <a:round/>
                              <a:headEnd/>
                              <a:tailEnd/>
                            </a:ln>
                            <a:extLst>
                              <a:ext uri="{909E8E84-426E-40DD-AFC4-6F175D3DCCD1}">
                                <a14:hiddenFill xmlns:a14="http://schemas.microsoft.com/office/drawing/2010/main">
                                  <a:noFill/>
                                </a14:hiddenFill>
                              </a:ext>
                            </a:extLst>
                          </wps:spPr>
                          <wps:bodyPr/>
                        </wps:wsp>
                      </wpg:grpSp>
                      <wps:wsp>
                        <wps:cNvPr id="498" name="Text Box 113"/>
                        <wps:cNvSpPr txBox="1">
                          <a:spLocks noChangeArrowheads="1"/>
                        </wps:cNvSpPr>
                        <wps:spPr bwMode="auto">
                          <a:xfrm>
                            <a:off x="0" y="10214"/>
                            <a:ext cx="31172" cy="10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EndPr/>
                              <w:sdtContent>
                                <w:p w14:paraId="7344B675" w14:textId="0485A2D5" w:rsidR="00707B15" w:rsidRPr="00533A17" w:rsidRDefault="00707B15"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707B15" w:rsidRPr="001F0090" w:rsidRDefault="00707B15"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707B15" w:rsidRDefault="00707B15" w:rsidP="00D15AA1">
                              <w:pPr>
                                <w:spacing w:line="240" w:lineRule="auto"/>
                                <w:rPr>
                                  <w:rFonts w:ascii="Century Gothic" w:eastAsiaTheme="majorEastAsia" w:hAnsi="Century Gothic" w:cstheme="majorBidi"/>
                                  <w:noProof/>
                                  <w:color w:val="0D0D0D" w:themeColor="text1" w:themeTint="F2"/>
                                  <w:sz w:val="72"/>
                                  <w:szCs w:val="72"/>
                                </w:rPr>
                              </w:pPr>
                            </w:p>
                          </w:txbxContent>
                        </wps:txbx>
                        <wps:bodyPr rot="0" vert="horz" wrap="square" lIns="91440" tIns="45720" rIns="91440" bIns="45720" anchor="t" anchorCtr="0" upright="1">
                          <a:noAutofit/>
                        </wps:bodyPr>
                      </wps:wsp>
                      <pic:pic xmlns:pic="http://schemas.openxmlformats.org/drawingml/2006/picture">
                        <pic:nvPicPr>
                          <pic:cNvPr id="506" name="graphics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988" y="0"/>
                            <a:ext cx="16777" cy="38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5CB7BCDE" id="Group 456" o:spid="_x0000_s1031" style="position:absolute;left:0;text-align:left;margin-left:251.2pt;margin-top:342.35pt;width:312.25pt;height:313.5pt;z-index:251663872;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">
                <v:group id="Group 490" o:spid="_x0000_s1032"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33"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18" o:title=""/>
                  </v:shape>
                  <v:shape id="Text Box 492" o:spid="_x0000_s1034"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" fillcolor="white [3201]" stroked="f" strokeweight=".5pt">
                    <v:textbox>
                      <w:txbxContent>
                        <w:p w14:paraId="5F507F5D" w14:textId="77777777" w:rsidR="00707B15" w:rsidRPr="009B35B1" w:rsidRDefault="00707B15"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707B15" w:rsidRPr="009B35B1" w:rsidRDefault="00707B15"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707B15" w:rsidRPr="009B35B1" w:rsidRDefault="00707B15"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035"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" strokecolor="red" strokeweight="1pt"/>
                </v:group>
                <v:shape id="Text Box 113" o:spid="_x0000_s1036"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Content>
                          <w:p w14:paraId="7344B675" w14:textId="0485A2D5" w:rsidR="00707B15" w:rsidRPr="00533A17" w:rsidRDefault="00707B15"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707B15" w:rsidRPr="001F0090" w:rsidRDefault="00707B15"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707B15" w:rsidRDefault="00707B15"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037"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">
                  <v:imagedata r:id="rId18" o:title=""/>
                </v:shape>
              </v:group>
            </w:pict>
          </mc:Fallback>
        </mc:AlternateContent>
      </w:r>
    </w:p>
    <w:p w14:paraId="0B7DA476" w14:textId="77777777" w:rsidR="00077FA4" w:rsidRDefault="00077FA4" w:rsidP="003B17D2">
      <w:pPr>
        <w:pStyle w:val="CVFrontMatter"/>
        <w:sectPr w:rsidR="00077FA4" w:rsidSect="00A44AA2">
          <w:headerReference w:type="even" r:id="rId19"/>
          <w:headerReference w:type="default" r:id="rId20"/>
          <w:footerReference w:type="even" r:id="rId21"/>
          <w:footerReference w:type="default" r:id="rId22"/>
          <w:headerReference w:type="first" r:id="rId23"/>
          <w:pgSz w:w="12240" w:h="15840"/>
          <w:pgMar w:top="1440" w:right="1440" w:bottom="1440" w:left="1440" w:header="680" w:footer="737" w:gutter="0"/>
          <w:pgNumType w:start="1"/>
          <w:cols w:space="720"/>
          <w:titlePg/>
          <w:docGrid w:linePitch="299"/>
        </w:sectPr>
      </w:pPr>
    </w:p>
    <w:p w14:paraId="319FF791" w14:textId="77777777" w:rsidR="00753BD0" w:rsidRDefault="00753BD0" w:rsidP="001F273E">
      <w:pPr>
        <w:pStyle w:val="CVFrontMatterBrown"/>
      </w:pPr>
      <w:commentRangeStart w:id="1"/>
      <w:r>
        <w:lastRenderedPageBreak/>
        <w:t>Copyright</w:t>
      </w:r>
    </w:p>
    <w:p w14:paraId="60E94972" w14:textId="2BD7F22F" w:rsidR="00C23EE4" w:rsidRDefault="00C677B1" w:rsidP="00F63937">
      <w:pPr>
        <w:pStyle w:val="CVFrontMatter2"/>
      </w:pPr>
      <w:r>
        <w:t xml:space="preserve">NAVVIS </w:t>
      </w:r>
      <w:r w:rsidR="002567DF">
        <w:t>Unified Ecosystem Experience</w:t>
      </w:r>
      <w:r w:rsidR="00AB6093">
        <w:t xml:space="preserve"> (UEE)</w:t>
      </w:r>
      <w:r w:rsidR="00AE1BC8">
        <w:t xml:space="preserve">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5B61FEDC" w:rsidR="00C23EE4" w:rsidRDefault="0095336C" w:rsidP="00F63937">
      <w:pPr>
        <w:pStyle w:val="CVFrontMatter2"/>
      </w:pPr>
      <w:r>
        <w:t>This user</w:t>
      </w:r>
      <w:r w:rsidR="00C23EE4">
        <w:t xml:space="preserve"> guide has been created with utmost </w:t>
      </w:r>
      <w:r w:rsidR="00614BFF">
        <w:t>care;</w:t>
      </w:r>
      <w:r w:rsidR="00C23EE4">
        <w:t xml:space="preserve"> nevertheless, it is not guarant</w:t>
      </w:r>
      <w:r>
        <w:t>eed that this document is error-</w:t>
      </w:r>
      <w:r w:rsidR="00C23EE4">
        <w:t>free.</w:t>
      </w:r>
    </w:p>
    <w:p w14:paraId="72A7B876" w14:textId="207A4549" w:rsidR="00F71355" w:rsidRDefault="00C23EE4" w:rsidP="00F63937">
      <w:pPr>
        <w:pStyle w:val="CVFrontMatter2"/>
      </w:pPr>
      <w:r>
        <w:t>No par</w:t>
      </w:r>
      <w:r w:rsidR="005D7C6E">
        <w:t xml:space="preserve">t of this document </w:t>
      </w:r>
      <w:r w:rsidR="00BC6443">
        <w:t>must</w:t>
      </w:r>
      <w:r>
        <w:t xml:space="preserve"> be reproduced in any form electronic or mechanical, for any purpose, without the </w:t>
      </w:r>
      <w:r w:rsidR="00FB66EB">
        <w:t xml:space="preserve">express </w:t>
      </w:r>
      <w:r>
        <w:t>written approval of Navvis &amp; Company.</w:t>
      </w:r>
      <w:commentRangeEnd w:id="1"/>
      <w:r w:rsidR="004C3CE8">
        <w:rPr>
          <w:rStyle w:val="CommentReference"/>
          <w:rFonts w:asciiTheme="minorHAnsi" w:hAnsiTheme="minorHAnsi"/>
          <w:i w:val="0"/>
        </w:rPr>
        <w:commentReference w:id="1"/>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7620F2">
          <w:pgSz w:w="12240" w:h="15840"/>
          <w:pgMar w:top="1440" w:right="1440" w:bottom="1440" w:left="1440" w:header="680" w:footer="737" w:gutter="0"/>
          <w:pgNumType w:start="1"/>
          <w:cols w:space="720"/>
          <w:docGrid w:linePitch="299"/>
        </w:sectPr>
      </w:pPr>
    </w:p>
    <w:p w14:paraId="0E7BBB99" w14:textId="77777777" w:rsidR="00FB2F5D"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3BD89574" w14:textId="08F975B7"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_Toc25574488 \h </w:instrText>
      </w:r>
      <w:r>
        <w:rPr>
          <w:noProof/>
        </w:rPr>
      </w:r>
      <w:r>
        <w:rPr>
          <w:noProof/>
        </w:rPr>
        <w:fldChar w:fldCharType="separate"/>
      </w:r>
      <w:r>
        <w:rPr>
          <w:noProof/>
        </w:rPr>
        <w:t>4</w:t>
      </w:r>
      <w:r>
        <w:rPr>
          <w:noProof/>
        </w:rPr>
        <w:fldChar w:fldCharType="end"/>
      </w:r>
    </w:p>
    <w:p w14:paraId="7EEA57CE" w14:textId="0560F6F3"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UEE</w:t>
      </w:r>
      <w:r>
        <w:rPr>
          <w:noProof/>
        </w:rPr>
        <w:tab/>
      </w:r>
      <w:r>
        <w:rPr>
          <w:noProof/>
        </w:rPr>
        <w:fldChar w:fldCharType="begin"/>
      </w:r>
      <w:r>
        <w:rPr>
          <w:noProof/>
        </w:rPr>
        <w:instrText xml:space="preserve"> PAGEREF _Toc25574489 \h </w:instrText>
      </w:r>
      <w:r>
        <w:rPr>
          <w:noProof/>
        </w:rPr>
      </w:r>
      <w:r>
        <w:rPr>
          <w:noProof/>
        </w:rPr>
        <w:fldChar w:fldCharType="separate"/>
      </w:r>
      <w:r>
        <w:rPr>
          <w:noProof/>
        </w:rPr>
        <w:t>4</w:t>
      </w:r>
      <w:r>
        <w:rPr>
          <w:noProof/>
        </w:rPr>
        <w:fldChar w:fldCharType="end"/>
      </w:r>
    </w:p>
    <w:p w14:paraId="7F3783C7" w14:textId="256CEECD"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_Toc25574490 \h </w:instrText>
      </w:r>
      <w:r>
        <w:rPr>
          <w:noProof/>
        </w:rPr>
      </w:r>
      <w:r>
        <w:rPr>
          <w:noProof/>
        </w:rPr>
        <w:fldChar w:fldCharType="separate"/>
      </w:r>
      <w:r>
        <w:rPr>
          <w:noProof/>
        </w:rPr>
        <w:t>4</w:t>
      </w:r>
      <w:r>
        <w:rPr>
          <w:noProof/>
        </w:rPr>
        <w:fldChar w:fldCharType="end"/>
      </w:r>
    </w:p>
    <w:p w14:paraId="0FC75292" w14:textId="18EE298B"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EA0EFA">
        <w:rPr>
          <w:b w:val="0"/>
          <w:bCs/>
          <w:noProof/>
          <w:color w:val="4F81BD" w:themeColor="accent1"/>
          <w:spacing w:val="5"/>
        </w:rPr>
        <w:t xml:space="preserve"> </w:t>
      </w:r>
      <w:r>
        <w:rPr>
          <w:noProof/>
        </w:rPr>
        <w:t>of</w:t>
      </w:r>
      <w:r w:rsidRPr="00EA0EFA">
        <w:rPr>
          <w:b w:val="0"/>
          <w:bCs/>
          <w:noProof/>
          <w:color w:val="4F81BD" w:themeColor="accent1"/>
          <w:spacing w:val="5"/>
        </w:rPr>
        <w:t xml:space="preserve"> </w:t>
      </w:r>
      <w:r>
        <w:rPr>
          <w:noProof/>
        </w:rPr>
        <w:t>this</w:t>
      </w:r>
      <w:r w:rsidRPr="00EA0EFA">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_Toc25574491 \h </w:instrText>
      </w:r>
      <w:r>
        <w:rPr>
          <w:noProof/>
        </w:rPr>
      </w:r>
      <w:r>
        <w:rPr>
          <w:noProof/>
        </w:rPr>
        <w:fldChar w:fldCharType="separate"/>
      </w:r>
      <w:r>
        <w:rPr>
          <w:noProof/>
        </w:rPr>
        <w:t>4</w:t>
      </w:r>
      <w:r>
        <w:rPr>
          <w:noProof/>
        </w:rPr>
        <w:fldChar w:fldCharType="end"/>
      </w:r>
    </w:p>
    <w:p w14:paraId="6CB76674" w14:textId="139C81A3"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_Toc25574492 \h </w:instrText>
      </w:r>
      <w:r>
        <w:rPr>
          <w:noProof/>
        </w:rPr>
      </w:r>
      <w:r>
        <w:rPr>
          <w:noProof/>
        </w:rPr>
        <w:fldChar w:fldCharType="separate"/>
      </w:r>
      <w:r>
        <w:rPr>
          <w:noProof/>
        </w:rPr>
        <w:t>5</w:t>
      </w:r>
      <w:r>
        <w:rPr>
          <w:noProof/>
        </w:rPr>
        <w:fldChar w:fldCharType="end"/>
      </w:r>
    </w:p>
    <w:p w14:paraId="52E271EA" w14:textId="24DDBFF2"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_Toc25574493 \h </w:instrText>
      </w:r>
      <w:r>
        <w:rPr>
          <w:noProof/>
        </w:rPr>
      </w:r>
      <w:r>
        <w:rPr>
          <w:noProof/>
        </w:rPr>
        <w:fldChar w:fldCharType="separate"/>
      </w:r>
      <w:r>
        <w:rPr>
          <w:noProof/>
        </w:rPr>
        <w:t>5</w:t>
      </w:r>
      <w:r>
        <w:rPr>
          <w:noProof/>
        </w:rPr>
        <w:fldChar w:fldCharType="end"/>
      </w:r>
    </w:p>
    <w:p w14:paraId="54390EED" w14:textId="49B5EAD1"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_Toc25574494 \h </w:instrText>
      </w:r>
      <w:r>
        <w:rPr>
          <w:noProof/>
        </w:rPr>
      </w:r>
      <w:r>
        <w:rPr>
          <w:noProof/>
        </w:rPr>
        <w:fldChar w:fldCharType="separate"/>
      </w:r>
      <w:r>
        <w:rPr>
          <w:noProof/>
        </w:rPr>
        <w:t>5</w:t>
      </w:r>
      <w:r>
        <w:rPr>
          <w:noProof/>
        </w:rPr>
        <w:fldChar w:fldCharType="end"/>
      </w:r>
    </w:p>
    <w:p w14:paraId="2BFE69AC" w14:textId="0F1E21D4" w:rsidR="00FB2F5D" w:rsidRDefault="00FB2F5D">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(UEE)</w:t>
      </w:r>
      <w:r w:rsidRPr="00EA0EFA">
        <w:rPr>
          <w:rFonts w:cstheme="majorHAnsi"/>
          <w:noProof/>
        </w:rPr>
        <w:t>—</w:t>
      </w:r>
      <w:r>
        <w:rPr>
          <w:noProof/>
        </w:rPr>
        <w:t>User Function</w:t>
      </w:r>
      <w:r>
        <w:rPr>
          <w:noProof/>
        </w:rPr>
        <w:tab/>
      </w:r>
      <w:r>
        <w:rPr>
          <w:noProof/>
        </w:rPr>
        <w:fldChar w:fldCharType="begin"/>
      </w:r>
      <w:r>
        <w:rPr>
          <w:noProof/>
        </w:rPr>
        <w:instrText xml:space="preserve"> PAGEREF _Toc25574495 \h </w:instrText>
      </w:r>
      <w:r>
        <w:rPr>
          <w:noProof/>
        </w:rPr>
      </w:r>
      <w:r>
        <w:rPr>
          <w:noProof/>
        </w:rPr>
        <w:fldChar w:fldCharType="separate"/>
      </w:r>
      <w:r>
        <w:rPr>
          <w:noProof/>
        </w:rPr>
        <w:t>7</w:t>
      </w:r>
      <w:r>
        <w:rPr>
          <w:noProof/>
        </w:rPr>
        <w:fldChar w:fldCharType="end"/>
      </w:r>
    </w:p>
    <w:p w14:paraId="5A28C193" w14:textId="06C03812"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UEE</w:t>
      </w:r>
      <w:r w:rsidRPr="00EA0EFA">
        <w:rPr>
          <w:rFonts w:cstheme="majorHAnsi"/>
          <w:noProof/>
        </w:rPr>
        <w:t xml:space="preserve"> </w:t>
      </w:r>
      <w:r>
        <w:rPr>
          <w:noProof/>
        </w:rPr>
        <w:t>Overview</w:t>
      </w:r>
      <w:r>
        <w:rPr>
          <w:noProof/>
        </w:rPr>
        <w:tab/>
      </w:r>
      <w:r>
        <w:rPr>
          <w:noProof/>
        </w:rPr>
        <w:fldChar w:fldCharType="begin"/>
      </w:r>
      <w:r>
        <w:rPr>
          <w:noProof/>
        </w:rPr>
        <w:instrText xml:space="preserve"> PAGEREF _Toc25574496 \h </w:instrText>
      </w:r>
      <w:r>
        <w:rPr>
          <w:noProof/>
        </w:rPr>
      </w:r>
      <w:r>
        <w:rPr>
          <w:noProof/>
        </w:rPr>
        <w:fldChar w:fldCharType="separate"/>
      </w:r>
      <w:r>
        <w:rPr>
          <w:noProof/>
        </w:rPr>
        <w:t>8</w:t>
      </w:r>
      <w:r>
        <w:rPr>
          <w:noProof/>
        </w:rPr>
        <w:fldChar w:fldCharType="end"/>
      </w:r>
    </w:p>
    <w:p w14:paraId="6897194A" w14:textId="0A44574B"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_Toc25574497 \h </w:instrText>
      </w:r>
      <w:r>
        <w:rPr>
          <w:noProof/>
        </w:rPr>
      </w:r>
      <w:r>
        <w:rPr>
          <w:noProof/>
        </w:rPr>
        <w:fldChar w:fldCharType="separate"/>
      </w:r>
      <w:r>
        <w:rPr>
          <w:noProof/>
        </w:rPr>
        <w:t>9</w:t>
      </w:r>
      <w:r>
        <w:rPr>
          <w:noProof/>
        </w:rPr>
        <w:fldChar w:fldCharType="end"/>
      </w:r>
    </w:p>
    <w:p w14:paraId="07B21383" w14:textId="53688390"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Log into UEE</w:t>
      </w:r>
      <w:r w:rsidRPr="00EA0EFA">
        <w:rPr>
          <w:rFonts w:cs="Calibri"/>
          <w:noProof/>
        </w:rPr>
        <w:t>—</w:t>
      </w:r>
      <w:r>
        <w:rPr>
          <w:noProof/>
        </w:rPr>
        <w:t>First Time User</w:t>
      </w:r>
      <w:r>
        <w:rPr>
          <w:noProof/>
        </w:rPr>
        <w:tab/>
      </w:r>
      <w:r>
        <w:rPr>
          <w:noProof/>
        </w:rPr>
        <w:fldChar w:fldCharType="begin"/>
      </w:r>
      <w:r>
        <w:rPr>
          <w:noProof/>
        </w:rPr>
        <w:instrText xml:space="preserve"> PAGEREF _Toc25574498 \h </w:instrText>
      </w:r>
      <w:r>
        <w:rPr>
          <w:noProof/>
        </w:rPr>
      </w:r>
      <w:r>
        <w:rPr>
          <w:noProof/>
        </w:rPr>
        <w:fldChar w:fldCharType="separate"/>
      </w:r>
      <w:r>
        <w:rPr>
          <w:noProof/>
        </w:rPr>
        <w:t>10</w:t>
      </w:r>
      <w:r>
        <w:rPr>
          <w:noProof/>
        </w:rPr>
        <w:fldChar w:fldCharType="end"/>
      </w:r>
    </w:p>
    <w:p w14:paraId="55A34415" w14:textId="21898AFB"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About Locked Okta SSO Account</w:t>
      </w:r>
      <w:r>
        <w:rPr>
          <w:noProof/>
        </w:rPr>
        <w:tab/>
      </w:r>
      <w:r>
        <w:rPr>
          <w:noProof/>
        </w:rPr>
        <w:fldChar w:fldCharType="begin"/>
      </w:r>
      <w:r>
        <w:rPr>
          <w:noProof/>
        </w:rPr>
        <w:instrText xml:space="preserve"> PAGEREF _Toc25574499 \h </w:instrText>
      </w:r>
      <w:r>
        <w:rPr>
          <w:noProof/>
        </w:rPr>
      </w:r>
      <w:r>
        <w:rPr>
          <w:noProof/>
        </w:rPr>
        <w:fldChar w:fldCharType="separate"/>
      </w:r>
      <w:r>
        <w:rPr>
          <w:noProof/>
        </w:rPr>
        <w:t>15</w:t>
      </w:r>
      <w:r>
        <w:rPr>
          <w:noProof/>
        </w:rPr>
        <w:fldChar w:fldCharType="end"/>
      </w:r>
    </w:p>
    <w:p w14:paraId="7377BC02" w14:textId="0CF912C1"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_Toc25574500 \h </w:instrText>
      </w:r>
      <w:r>
        <w:rPr>
          <w:noProof/>
        </w:rPr>
      </w:r>
      <w:r>
        <w:rPr>
          <w:noProof/>
        </w:rPr>
        <w:fldChar w:fldCharType="separate"/>
      </w:r>
      <w:r>
        <w:rPr>
          <w:noProof/>
        </w:rPr>
        <w:t>15</w:t>
      </w:r>
      <w:r>
        <w:rPr>
          <w:noProof/>
        </w:rPr>
        <w:fldChar w:fldCharType="end"/>
      </w:r>
    </w:p>
    <w:p w14:paraId="53748586" w14:textId="4A9BFD55"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UEE Panel View</w:t>
      </w:r>
      <w:r w:rsidRPr="00EA0EFA">
        <w:rPr>
          <w:rFonts w:cstheme="majorHAnsi"/>
          <w:noProof/>
        </w:rPr>
        <w:t>—</w:t>
      </w:r>
      <w:r>
        <w:rPr>
          <w:noProof/>
        </w:rPr>
        <w:t>Screen Layout and Navigation</w:t>
      </w:r>
      <w:r>
        <w:rPr>
          <w:noProof/>
        </w:rPr>
        <w:tab/>
      </w:r>
      <w:r>
        <w:rPr>
          <w:noProof/>
        </w:rPr>
        <w:fldChar w:fldCharType="begin"/>
      </w:r>
      <w:r>
        <w:rPr>
          <w:noProof/>
        </w:rPr>
        <w:instrText xml:space="preserve"> PAGEREF _Toc25574501 \h </w:instrText>
      </w:r>
      <w:r>
        <w:rPr>
          <w:noProof/>
        </w:rPr>
      </w:r>
      <w:r>
        <w:rPr>
          <w:noProof/>
        </w:rPr>
        <w:fldChar w:fldCharType="separate"/>
      </w:r>
      <w:r>
        <w:rPr>
          <w:noProof/>
        </w:rPr>
        <w:t>17</w:t>
      </w:r>
      <w:r>
        <w:rPr>
          <w:noProof/>
        </w:rPr>
        <w:fldChar w:fldCharType="end"/>
      </w:r>
    </w:p>
    <w:p w14:paraId="383335A1" w14:textId="0F5584C2"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_Toc25574502 \h </w:instrText>
      </w:r>
      <w:r>
        <w:rPr>
          <w:noProof/>
        </w:rPr>
      </w:r>
      <w:r>
        <w:rPr>
          <w:noProof/>
        </w:rPr>
        <w:fldChar w:fldCharType="separate"/>
      </w:r>
      <w:r>
        <w:rPr>
          <w:noProof/>
        </w:rPr>
        <w:t>18</w:t>
      </w:r>
      <w:r>
        <w:rPr>
          <w:noProof/>
        </w:rPr>
        <w:fldChar w:fldCharType="end"/>
      </w:r>
    </w:p>
    <w:p w14:paraId="1F9D3410" w14:textId="59EF066E"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_Toc25574503 \h </w:instrText>
      </w:r>
      <w:r>
        <w:rPr>
          <w:noProof/>
        </w:rPr>
      </w:r>
      <w:r>
        <w:rPr>
          <w:noProof/>
        </w:rPr>
        <w:fldChar w:fldCharType="separate"/>
      </w:r>
      <w:r>
        <w:rPr>
          <w:noProof/>
        </w:rPr>
        <w:t>20</w:t>
      </w:r>
      <w:r>
        <w:rPr>
          <w:noProof/>
        </w:rPr>
        <w:fldChar w:fldCharType="end"/>
      </w:r>
    </w:p>
    <w:p w14:paraId="6CE303BB" w14:textId="001F7DB8"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Display Settings to Configure UEE Panel View</w:t>
      </w:r>
      <w:r>
        <w:rPr>
          <w:noProof/>
        </w:rPr>
        <w:tab/>
      </w:r>
      <w:r>
        <w:rPr>
          <w:noProof/>
        </w:rPr>
        <w:fldChar w:fldCharType="begin"/>
      </w:r>
      <w:r>
        <w:rPr>
          <w:noProof/>
        </w:rPr>
        <w:instrText xml:space="preserve"> PAGEREF _Toc25574504 \h </w:instrText>
      </w:r>
      <w:r>
        <w:rPr>
          <w:noProof/>
        </w:rPr>
      </w:r>
      <w:r>
        <w:rPr>
          <w:noProof/>
        </w:rPr>
        <w:fldChar w:fldCharType="separate"/>
      </w:r>
      <w:r>
        <w:rPr>
          <w:noProof/>
        </w:rPr>
        <w:t>20</w:t>
      </w:r>
      <w:r>
        <w:rPr>
          <w:noProof/>
        </w:rPr>
        <w:fldChar w:fldCharType="end"/>
      </w:r>
    </w:p>
    <w:p w14:paraId="5C13066E" w14:textId="0594AAF7"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Display Settings Window</w:t>
      </w:r>
      <w:r w:rsidRPr="00EA0EFA">
        <w:rPr>
          <w:rFonts w:cs="Calibri"/>
          <w:noProof/>
        </w:rPr>
        <w:t>—L</w:t>
      </w:r>
      <w:r>
        <w:rPr>
          <w:noProof/>
        </w:rPr>
        <w:t>ayout and Navigation</w:t>
      </w:r>
      <w:r>
        <w:rPr>
          <w:noProof/>
        </w:rPr>
        <w:tab/>
      </w:r>
      <w:r>
        <w:rPr>
          <w:noProof/>
        </w:rPr>
        <w:fldChar w:fldCharType="begin"/>
      </w:r>
      <w:r>
        <w:rPr>
          <w:noProof/>
        </w:rPr>
        <w:instrText xml:space="preserve"> PAGEREF _Toc25574505 \h </w:instrText>
      </w:r>
      <w:r>
        <w:rPr>
          <w:noProof/>
        </w:rPr>
      </w:r>
      <w:r>
        <w:rPr>
          <w:noProof/>
        </w:rPr>
        <w:fldChar w:fldCharType="separate"/>
      </w:r>
      <w:r>
        <w:rPr>
          <w:noProof/>
        </w:rPr>
        <w:t>21</w:t>
      </w:r>
      <w:r>
        <w:rPr>
          <w:noProof/>
        </w:rPr>
        <w:fldChar w:fldCharType="end"/>
      </w:r>
    </w:p>
    <w:p w14:paraId="60EAA092" w14:textId="766EF214"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Configuring a Single Panel Mode</w:t>
      </w:r>
      <w:r>
        <w:rPr>
          <w:noProof/>
        </w:rPr>
        <w:tab/>
      </w:r>
      <w:r>
        <w:rPr>
          <w:noProof/>
        </w:rPr>
        <w:fldChar w:fldCharType="begin"/>
      </w:r>
      <w:r>
        <w:rPr>
          <w:noProof/>
        </w:rPr>
        <w:instrText xml:space="preserve"> PAGEREF _Toc25574506 \h </w:instrText>
      </w:r>
      <w:r>
        <w:rPr>
          <w:noProof/>
        </w:rPr>
      </w:r>
      <w:r>
        <w:rPr>
          <w:noProof/>
        </w:rPr>
        <w:fldChar w:fldCharType="separate"/>
      </w:r>
      <w:r>
        <w:rPr>
          <w:noProof/>
        </w:rPr>
        <w:t>26</w:t>
      </w:r>
      <w:r>
        <w:rPr>
          <w:noProof/>
        </w:rPr>
        <w:fldChar w:fldCharType="end"/>
      </w:r>
    </w:p>
    <w:p w14:paraId="241EEF7C" w14:textId="686796C0"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_Toc25574507 \h </w:instrText>
      </w:r>
      <w:r>
        <w:rPr>
          <w:noProof/>
        </w:rPr>
      </w:r>
      <w:r>
        <w:rPr>
          <w:noProof/>
        </w:rPr>
        <w:fldChar w:fldCharType="separate"/>
      </w:r>
      <w:r>
        <w:rPr>
          <w:noProof/>
        </w:rPr>
        <w:t>27</w:t>
      </w:r>
      <w:r>
        <w:rPr>
          <w:noProof/>
        </w:rPr>
        <w:fldChar w:fldCharType="end"/>
      </w:r>
    </w:p>
    <w:p w14:paraId="51D637D8" w14:textId="0915250D"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Pin an Application to the Toolbar</w:t>
      </w:r>
      <w:r>
        <w:rPr>
          <w:noProof/>
        </w:rPr>
        <w:tab/>
      </w:r>
      <w:r>
        <w:rPr>
          <w:noProof/>
        </w:rPr>
        <w:fldChar w:fldCharType="begin"/>
      </w:r>
      <w:r>
        <w:rPr>
          <w:noProof/>
        </w:rPr>
        <w:instrText xml:space="preserve"> PAGEREF _Toc25574508 \h </w:instrText>
      </w:r>
      <w:r>
        <w:rPr>
          <w:noProof/>
        </w:rPr>
      </w:r>
      <w:r>
        <w:rPr>
          <w:noProof/>
        </w:rPr>
        <w:fldChar w:fldCharType="separate"/>
      </w:r>
      <w:r>
        <w:rPr>
          <w:noProof/>
        </w:rPr>
        <w:t>31</w:t>
      </w:r>
      <w:r>
        <w:rPr>
          <w:noProof/>
        </w:rPr>
        <w:fldChar w:fldCharType="end"/>
      </w:r>
    </w:p>
    <w:p w14:paraId="22294478" w14:textId="3306CDD7"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Creating Presets for Multi-Panel Mode</w:t>
      </w:r>
      <w:r>
        <w:rPr>
          <w:noProof/>
        </w:rPr>
        <w:tab/>
      </w:r>
      <w:r>
        <w:rPr>
          <w:noProof/>
        </w:rPr>
        <w:fldChar w:fldCharType="begin"/>
      </w:r>
      <w:r>
        <w:rPr>
          <w:noProof/>
        </w:rPr>
        <w:instrText xml:space="preserve"> PAGEREF _Toc25574509 \h </w:instrText>
      </w:r>
      <w:r>
        <w:rPr>
          <w:noProof/>
        </w:rPr>
      </w:r>
      <w:r>
        <w:rPr>
          <w:noProof/>
        </w:rPr>
        <w:fldChar w:fldCharType="separate"/>
      </w:r>
      <w:r>
        <w:rPr>
          <w:noProof/>
        </w:rPr>
        <w:t>33</w:t>
      </w:r>
      <w:r>
        <w:rPr>
          <w:noProof/>
        </w:rPr>
        <w:fldChar w:fldCharType="end"/>
      </w:r>
    </w:p>
    <w:p w14:paraId="243471C2" w14:textId="25CA206E"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Configure a 2-Panel View</w:t>
      </w:r>
      <w:r>
        <w:rPr>
          <w:noProof/>
        </w:rPr>
        <w:tab/>
      </w:r>
      <w:r>
        <w:rPr>
          <w:noProof/>
        </w:rPr>
        <w:fldChar w:fldCharType="begin"/>
      </w:r>
      <w:r>
        <w:rPr>
          <w:noProof/>
        </w:rPr>
        <w:instrText xml:space="preserve"> PAGEREF _Toc25574510 \h </w:instrText>
      </w:r>
      <w:r>
        <w:rPr>
          <w:noProof/>
        </w:rPr>
      </w:r>
      <w:r>
        <w:rPr>
          <w:noProof/>
        </w:rPr>
        <w:fldChar w:fldCharType="separate"/>
      </w:r>
      <w:r>
        <w:rPr>
          <w:noProof/>
        </w:rPr>
        <w:t>33</w:t>
      </w:r>
      <w:r>
        <w:rPr>
          <w:noProof/>
        </w:rPr>
        <w:fldChar w:fldCharType="end"/>
      </w:r>
    </w:p>
    <w:p w14:paraId="0AFCE1DE" w14:textId="4F2DFE98"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Save a 2-Panel Configuration as a Preset</w:t>
      </w:r>
      <w:r>
        <w:rPr>
          <w:noProof/>
        </w:rPr>
        <w:tab/>
      </w:r>
      <w:r>
        <w:rPr>
          <w:noProof/>
        </w:rPr>
        <w:fldChar w:fldCharType="begin"/>
      </w:r>
      <w:r>
        <w:rPr>
          <w:noProof/>
        </w:rPr>
        <w:instrText xml:space="preserve"> PAGEREF _Toc25574511 \h </w:instrText>
      </w:r>
      <w:r>
        <w:rPr>
          <w:noProof/>
        </w:rPr>
      </w:r>
      <w:r>
        <w:rPr>
          <w:noProof/>
        </w:rPr>
        <w:fldChar w:fldCharType="separate"/>
      </w:r>
      <w:r>
        <w:rPr>
          <w:noProof/>
        </w:rPr>
        <w:t>35</w:t>
      </w:r>
      <w:r>
        <w:rPr>
          <w:noProof/>
        </w:rPr>
        <w:fldChar w:fldCharType="end"/>
      </w:r>
    </w:p>
    <w:p w14:paraId="2271B294" w14:textId="70CE3B71"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Pin a 2-Panel Preset to the Toolbar</w:t>
      </w:r>
      <w:r>
        <w:rPr>
          <w:noProof/>
        </w:rPr>
        <w:tab/>
      </w:r>
      <w:r>
        <w:rPr>
          <w:noProof/>
        </w:rPr>
        <w:fldChar w:fldCharType="begin"/>
      </w:r>
      <w:r>
        <w:rPr>
          <w:noProof/>
        </w:rPr>
        <w:instrText xml:space="preserve"> PAGEREF _Toc25574512 \h </w:instrText>
      </w:r>
      <w:r>
        <w:rPr>
          <w:noProof/>
        </w:rPr>
      </w:r>
      <w:r>
        <w:rPr>
          <w:noProof/>
        </w:rPr>
        <w:fldChar w:fldCharType="separate"/>
      </w:r>
      <w:r>
        <w:rPr>
          <w:noProof/>
        </w:rPr>
        <w:t>39</w:t>
      </w:r>
      <w:r>
        <w:rPr>
          <w:noProof/>
        </w:rPr>
        <w:fldChar w:fldCharType="end"/>
      </w:r>
    </w:p>
    <w:p w14:paraId="7EDCA2B1" w14:textId="0F54C983"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Configure a 3-Panel View</w:t>
      </w:r>
      <w:r>
        <w:rPr>
          <w:noProof/>
        </w:rPr>
        <w:tab/>
      </w:r>
      <w:r>
        <w:rPr>
          <w:noProof/>
        </w:rPr>
        <w:fldChar w:fldCharType="begin"/>
      </w:r>
      <w:r>
        <w:rPr>
          <w:noProof/>
        </w:rPr>
        <w:instrText xml:space="preserve"> PAGEREF _Toc25574513 \h </w:instrText>
      </w:r>
      <w:r>
        <w:rPr>
          <w:noProof/>
        </w:rPr>
      </w:r>
      <w:r>
        <w:rPr>
          <w:noProof/>
        </w:rPr>
        <w:fldChar w:fldCharType="separate"/>
      </w:r>
      <w:r>
        <w:rPr>
          <w:noProof/>
        </w:rPr>
        <w:t>41</w:t>
      </w:r>
      <w:r>
        <w:rPr>
          <w:noProof/>
        </w:rPr>
        <w:fldChar w:fldCharType="end"/>
      </w:r>
    </w:p>
    <w:p w14:paraId="715A52B7" w14:textId="72EE767E"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6.5</w:t>
      </w:r>
      <w:r>
        <w:rPr>
          <w:rFonts w:asciiTheme="minorHAnsi" w:eastAsiaTheme="minorEastAsia" w:hAnsiTheme="minorHAnsi"/>
          <w:b w:val="0"/>
          <w:smallCaps w:val="0"/>
          <w:noProof/>
          <w:szCs w:val="22"/>
          <w:lang w:val="en-IN" w:eastAsia="en-IN"/>
        </w:rPr>
        <w:tab/>
      </w:r>
      <w:r>
        <w:rPr>
          <w:noProof/>
        </w:rPr>
        <w:t>Save a 3-Panel Configuration as a Preset</w:t>
      </w:r>
      <w:r>
        <w:rPr>
          <w:noProof/>
        </w:rPr>
        <w:tab/>
      </w:r>
      <w:r>
        <w:rPr>
          <w:noProof/>
        </w:rPr>
        <w:fldChar w:fldCharType="begin"/>
      </w:r>
      <w:r>
        <w:rPr>
          <w:noProof/>
        </w:rPr>
        <w:instrText xml:space="preserve"> PAGEREF _Toc25574514 \h </w:instrText>
      </w:r>
      <w:r>
        <w:rPr>
          <w:noProof/>
        </w:rPr>
      </w:r>
      <w:r>
        <w:rPr>
          <w:noProof/>
        </w:rPr>
        <w:fldChar w:fldCharType="separate"/>
      </w:r>
      <w:r>
        <w:rPr>
          <w:noProof/>
        </w:rPr>
        <w:t>43</w:t>
      </w:r>
      <w:r>
        <w:rPr>
          <w:noProof/>
        </w:rPr>
        <w:fldChar w:fldCharType="end"/>
      </w:r>
    </w:p>
    <w:p w14:paraId="31241E68" w14:textId="7BD14743"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6.6</w:t>
      </w:r>
      <w:r>
        <w:rPr>
          <w:rFonts w:asciiTheme="minorHAnsi" w:eastAsiaTheme="minorEastAsia" w:hAnsiTheme="minorHAnsi"/>
          <w:b w:val="0"/>
          <w:smallCaps w:val="0"/>
          <w:noProof/>
          <w:szCs w:val="22"/>
          <w:lang w:val="en-IN" w:eastAsia="en-IN"/>
        </w:rPr>
        <w:tab/>
      </w:r>
      <w:r>
        <w:rPr>
          <w:noProof/>
        </w:rPr>
        <w:t>Pin a 3-Panel Preset to the Toolbar</w:t>
      </w:r>
      <w:r>
        <w:rPr>
          <w:noProof/>
        </w:rPr>
        <w:tab/>
      </w:r>
      <w:r>
        <w:rPr>
          <w:noProof/>
        </w:rPr>
        <w:fldChar w:fldCharType="begin"/>
      </w:r>
      <w:r>
        <w:rPr>
          <w:noProof/>
        </w:rPr>
        <w:instrText xml:space="preserve"> PAGEREF _Toc25574515 \h </w:instrText>
      </w:r>
      <w:r>
        <w:rPr>
          <w:noProof/>
        </w:rPr>
      </w:r>
      <w:r>
        <w:rPr>
          <w:noProof/>
        </w:rPr>
        <w:fldChar w:fldCharType="separate"/>
      </w:r>
      <w:r>
        <w:rPr>
          <w:noProof/>
        </w:rPr>
        <w:t>46</w:t>
      </w:r>
      <w:r>
        <w:rPr>
          <w:noProof/>
        </w:rPr>
        <w:fldChar w:fldCharType="end"/>
      </w:r>
    </w:p>
    <w:p w14:paraId="51AF5339" w14:textId="21BC7BAB"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6.7</w:t>
      </w:r>
      <w:r>
        <w:rPr>
          <w:rFonts w:asciiTheme="minorHAnsi" w:eastAsiaTheme="minorEastAsia" w:hAnsiTheme="minorHAnsi"/>
          <w:b w:val="0"/>
          <w:smallCaps w:val="0"/>
          <w:noProof/>
          <w:szCs w:val="22"/>
          <w:lang w:val="en-IN" w:eastAsia="en-IN"/>
        </w:rPr>
        <w:tab/>
      </w:r>
      <w:r>
        <w:rPr>
          <w:noProof/>
        </w:rPr>
        <w:t>Screens for Optimal Display of Pinned Applications and Presets</w:t>
      </w:r>
      <w:r>
        <w:rPr>
          <w:noProof/>
        </w:rPr>
        <w:tab/>
      </w:r>
      <w:r>
        <w:rPr>
          <w:noProof/>
        </w:rPr>
        <w:fldChar w:fldCharType="begin"/>
      </w:r>
      <w:r>
        <w:rPr>
          <w:noProof/>
        </w:rPr>
        <w:instrText xml:space="preserve"> PAGEREF _Toc25574516 \h </w:instrText>
      </w:r>
      <w:r>
        <w:rPr>
          <w:noProof/>
        </w:rPr>
      </w:r>
      <w:r>
        <w:rPr>
          <w:noProof/>
        </w:rPr>
        <w:fldChar w:fldCharType="separate"/>
      </w:r>
      <w:r>
        <w:rPr>
          <w:noProof/>
        </w:rPr>
        <w:t>47</w:t>
      </w:r>
      <w:r>
        <w:rPr>
          <w:noProof/>
        </w:rPr>
        <w:fldChar w:fldCharType="end"/>
      </w:r>
    </w:p>
    <w:p w14:paraId="4E188A92" w14:textId="21978BE6"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6.8</w:t>
      </w:r>
      <w:r>
        <w:rPr>
          <w:rFonts w:asciiTheme="minorHAnsi" w:eastAsiaTheme="minorEastAsia" w:hAnsiTheme="minorHAnsi"/>
          <w:b w:val="0"/>
          <w:smallCaps w:val="0"/>
          <w:noProof/>
          <w:szCs w:val="22"/>
          <w:lang w:val="en-IN" w:eastAsia="en-IN"/>
        </w:rPr>
        <w:tab/>
      </w:r>
      <w:r>
        <w:rPr>
          <w:noProof/>
        </w:rPr>
        <w:t>Editing an Existing Preset</w:t>
      </w:r>
      <w:r>
        <w:rPr>
          <w:noProof/>
        </w:rPr>
        <w:tab/>
      </w:r>
      <w:r>
        <w:rPr>
          <w:noProof/>
        </w:rPr>
        <w:fldChar w:fldCharType="begin"/>
      </w:r>
      <w:r>
        <w:rPr>
          <w:noProof/>
        </w:rPr>
        <w:instrText xml:space="preserve"> PAGEREF _Toc25574517 \h </w:instrText>
      </w:r>
      <w:r>
        <w:rPr>
          <w:noProof/>
        </w:rPr>
      </w:r>
      <w:r>
        <w:rPr>
          <w:noProof/>
        </w:rPr>
        <w:fldChar w:fldCharType="separate"/>
      </w:r>
      <w:r>
        <w:rPr>
          <w:noProof/>
        </w:rPr>
        <w:t>48</w:t>
      </w:r>
      <w:r>
        <w:rPr>
          <w:noProof/>
        </w:rPr>
        <w:fldChar w:fldCharType="end"/>
      </w:r>
    </w:p>
    <w:p w14:paraId="1E88ED37" w14:textId="1654B77C"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6.9</w:t>
      </w:r>
      <w:r>
        <w:rPr>
          <w:rFonts w:asciiTheme="minorHAnsi" w:eastAsiaTheme="minorEastAsia" w:hAnsiTheme="minorHAnsi"/>
          <w:b w:val="0"/>
          <w:smallCaps w:val="0"/>
          <w:noProof/>
          <w:szCs w:val="22"/>
          <w:lang w:val="en-IN" w:eastAsia="en-IN"/>
        </w:rPr>
        <w:tab/>
      </w:r>
      <w:r>
        <w:rPr>
          <w:noProof/>
        </w:rPr>
        <w:t>Switch between Single-Panel Mode and Multi-Panel Mode</w:t>
      </w:r>
      <w:r>
        <w:rPr>
          <w:noProof/>
        </w:rPr>
        <w:tab/>
      </w:r>
      <w:r>
        <w:rPr>
          <w:noProof/>
        </w:rPr>
        <w:fldChar w:fldCharType="begin"/>
      </w:r>
      <w:r>
        <w:rPr>
          <w:noProof/>
        </w:rPr>
        <w:instrText xml:space="preserve"> PAGEREF _Toc25574518 \h </w:instrText>
      </w:r>
      <w:r>
        <w:rPr>
          <w:noProof/>
        </w:rPr>
      </w:r>
      <w:r>
        <w:rPr>
          <w:noProof/>
        </w:rPr>
        <w:fldChar w:fldCharType="separate"/>
      </w:r>
      <w:r>
        <w:rPr>
          <w:noProof/>
        </w:rPr>
        <w:t>50</w:t>
      </w:r>
      <w:r>
        <w:rPr>
          <w:noProof/>
        </w:rPr>
        <w:fldChar w:fldCharType="end"/>
      </w:r>
    </w:p>
    <w:p w14:paraId="06011939" w14:textId="1627497A"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Screen Displays in Maximized View</w:t>
      </w:r>
      <w:r>
        <w:rPr>
          <w:noProof/>
        </w:rPr>
        <w:tab/>
      </w:r>
      <w:r>
        <w:rPr>
          <w:noProof/>
        </w:rPr>
        <w:fldChar w:fldCharType="begin"/>
      </w:r>
      <w:r>
        <w:rPr>
          <w:noProof/>
        </w:rPr>
        <w:instrText xml:space="preserve"> PAGEREF _Toc25574519 \h </w:instrText>
      </w:r>
      <w:r>
        <w:rPr>
          <w:noProof/>
        </w:rPr>
      </w:r>
      <w:r>
        <w:rPr>
          <w:noProof/>
        </w:rPr>
        <w:fldChar w:fldCharType="separate"/>
      </w:r>
      <w:r>
        <w:rPr>
          <w:noProof/>
        </w:rPr>
        <w:t>54</w:t>
      </w:r>
      <w:r>
        <w:rPr>
          <w:noProof/>
        </w:rPr>
        <w:fldChar w:fldCharType="end"/>
      </w:r>
    </w:p>
    <w:p w14:paraId="733142B2" w14:textId="230847F4"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Maximize View in Single Display</w:t>
      </w:r>
      <w:r>
        <w:rPr>
          <w:noProof/>
        </w:rPr>
        <w:tab/>
      </w:r>
      <w:r>
        <w:rPr>
          <w:noProof/>
        </w:rPr>
        <w:fldChar w:fldCharType="begin"/>
      </w:r>
      <w:r>
        <w:rPr>
          <w:noProof/>
        </w:rPr>
        <w:instrText xml:space="preserve"> PAGEREF _Toc25574520 \h </w:instrText>
      </w:r>
      <w:r>
        <w:rPr>
          <w:noProof/>
        </w:rPr>
      </w:r>
      <w:r>
        <w:rPr>
          <w:noProof/>
        </w:rPr>
        <w:fldChar w:fldCharType="separate"/>
      </w:r>
      <w:r>
        <w:rPr>
          <w:noProof/>
        </w:rPr>
        <w:t>54</w:t>
      </w:r>
      <w:r>
        <w:rPr>
          <w:noProof/>
        </w:rPr>
        <w:fldChar w:fldCharType="end"/>
      </w:r>
    </w:p>
    <w:p w14:paraId="43D8A033" w14:textId="51EB503E"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Maximize View in Multiple Displays</w:t>
      </w:r>
      <w:r>
        <w:rPr>
          <w:noProof/>
        </w:rPr>
        <w:tab/>
      </w:r>
      <w:r>
        <w:rPr>
          <w:noProof/>
        </w:rPr>
        <w:fldChar w:fldCharType="begin"/>
      </w:r>
      <w:r>
        <w:rPr>
          <w:noProof/>
        </w:rPr>
        <w:instrText xml:space="preserve"> PAGEREF _Toc25574521 \h </w:instrText>
      </w:r>
      <w:r>
        <w:rPr>
          <w:noProof/>
        </w:rPr>
      </w:r>
      <w:r>
        <w:rPr>
          <w:noProof/>
        </w:rPr>
        <w:fldChar w:fldCharType="separate"/>
      </w:r>
      <w:r>
        <w:rPr>
          <w:noProof/>
        </w:rPr>
        <w:t>55</w:t>
      </w:r>
      <w:r>
        <w:rPr>
          <w:noProof/>
        </w:rPr>
        <w:fldChar w:fldCharType="end"/>
      </w:r>
    </w:p>
    <w:p w14:paraId="68868FFA" w14:textId="6C6EEFEB"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8</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_Toc25574522 \h </w:instrText>
      </w:r>
      <w:r>
        <w:rPr>
          <w:noProof/>
        </w:rPr>
      </w:r>
      <w:r>
        <w:rPr>
          <w:noProof/>
        </w:rPr>
        <w:fldChar w:fldCharType="separate"/>
      </w:r>
      <w:r>
        <w:rPr>
          <w:noProof/>
        </w:rPr>
        <w:t>56</w:t>
      </w:r>
      <w:r>
        <w:rPr>
          <w:noProof/>
        </w:rPr>
        <w:fldChar w:fldCharType="end"/>
      </w:r>
    </w:p>
    <w:p w14:paraId="0D4E66A7" w14:textId="172BB10A"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_Toc25574523 \h </w:instrText>
      </w:r>
      <w:r>
        <w:rPr>
          <w:noProof/>
        </w:rPr>
      </w:r>
      <w:r>
        <w:rPr>
          <w:noProof/>
        </w:rPr>
        <w:fldChar w:fldCharType="separate"/>
      </w:r>
      <w:r>
        <w:rPr>
          <w:noProof/>
        </w:rPr>
        <w:t>57</w:t>
      </w:r>
      <w:r>
        <w:rPr>
          <w:noProof/>
        </w:rPr>
        <w:fldChar w:fldCharType="end"/>
      </w:r>
    </w:p>
    <w:p w14:paraId="13C4DFAD" w14:textId="758B229D"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_Toc25574524 \h </w:instrText>
      </w:r>
      <w:r>
        <w:rPr>
          <w:noProof/>
        </w:rPr>
      </w:r>
      <w:r>
        <w:rPr>
          <w:noProof/>
        </w:rPr>
        <w:fldChar w:fldCharType="separate"/>
      </w:r>
      <w:r>
        <w:rPr>
          <w:noProof/>
        </w:rPr>
        <w:t>59</w:t>
      </w:r>
      <w:r>
        <w:rPr>
          <w:noProof/>
        </w:rPr>
        <w:fldChar w:fldCharType="end"/>
      </w:r>
    </w:p>
    <w:p w14:paraId="02C59C82" w14:textId="535740D4"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Synchronize the Patient Record from the Coreo View</w:t>
      </w:r>
      <w:r w:rsidRPr="00EA0EFA">
        <w:rPr>
          <w:rFonts w:cs="Calibri"/>
          <w:noProof/>
        </w:rPr>
        <w:t>—</w:t>
      </w:r>
      <w:r>
        <w:rPr>
          <w:noProof/>
        </w:rPr>
        <w:t>Geo-Map View Layout</w:t>
      </w:r>
      <w:r>
        <w:rPr>
          <w:noProof/>
        </w:rPr>
        <w:tab/>
      </w:r>
      <w:r>
        <w:rPr>
          <w:noProof/>
        </w:rPr>
        <w:fldChar w:fldCharType="begin"/>
      </w:r>
      <w:r>
        <w:rPr>
          <w:noProof/>
        </w:rPr>
        <w:instrText xml:space="preserve"> PAGEREF _Toc25574525 \h </w:instrText>
      </w:r>
      <w:r>
        <w:rPr>
          <w:noProof/>
        </w:rPr>
      </w:r>
      <w:r>
        <w:rPr>
          <w:noProof/>
        </w:rPr>
        <w:fldChar w:fldCharType="separate"/>
      </w:r>
      <w:r>
        <w:rPr>
          <w:noProof/>
        </w:rPr>
        <w:t>60</w:t>
      </w:r>
      <w:r>
        <w:rPr>
          <w:noProof/>
        </w:rPr>
        <w:fldChar w:fldCharType="end"/>
      </w:r>
    </w:p>
    <w:p w14:paraId="7211E497" w14:textId="3775E33E"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_Toc25574526 \h </w:instrText>
      </w:r>
      <w:r>
        <w:rPr>
          <w:noProof/>
        </w:rPr>
      </w:r>
      <w:r>
        <w:rPr>
          <w:noProof/>
        </w:rPr>
        <w:fldChar w:fldCharType="separate"/>
      </w:r>
      <w:r>
        <w:rPr>
          <w:noProof/>
        </w:rPr>
        <w:t>63</w:t>
      </w:r>
      <w:r>
        <w:rPr>
          <w:noProof/>
        </w:rPr>
        <w:fldChar w:fldCharType="end"/>
      </w:r>
    </w:p>
    <w:p w14:paraId="337B6BFF" w14:textId="45603FF1" w:rsidR="00FB2F5D" w:rsidRDefault="00FB2F5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_Toc25574527 \h </w:instrText>
      </w:r>
      <w:r>
        <w:rPr>
          <w:noProof/>
        </w:rPr>
      </w:r>
      <w:r>
        <w:rPr>
          <w:noProof/>
        </w:rPr>
        <w:fldChar w:fldCharType="separate"/>
      </w:r>
      <w:r>
        <w:rPr>
          <w:noProof/>
        </w:rPr>
        <w:t>64</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92033">
          <w:headerReference w:type="first" r:id="rId26"/>
          <w:footerReference w:type="first" r:id="rId27"/>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3" w:name="_Toc19292111"/>
      <w:bookmarkStart w:id="4" w:name="_Toc25574488"/>
      <w:r w:rsidRPr="002E6461">
        <w:lastRenderedPageBreak/>
        <w:t>Preface</w:t>
      </w:r>
      <w:bookmarkEnd w:id="3"/>
      <w:bookmarkEnd w:id="4"/>
    </w:p>
    <w:p w14:paraId="3F41E581" w14:textId="7C95FB0E" w:rsidR="00411695" w:rsidRDefault="00410006" w:rsidP="00FE0AEC">
      <w:pPr>
        <w:pStyle w:val="ChapterBodyCopy"/>
      </w:pPr>
      <w:r>
        <w:t>Welcome to the r</w:t>
      </w:r>
      <w:r w:rsidR="00411695">
        <w:t>eleas</w:t>
      </w:r>
      <w:r w:rsidR="003B0203">
        <w:t>e</w:t>
      </w:r>
      <w:r>
        <w:t xml:space="preserve"> of the NAVVIS </w:t>
      </w:r>
      <w:r w:rsidR="00E106ED">
        <w:t>Coreo UEE (</w:t>
      </w:r>
      <w:r w:rsidR="00750B48">
        <w:t>Unified Ecosystem Experience</w:t>
      </w:r>
      <w:r w:rsidR="00E106ED">
        <w:t>)</w:t>
      </w:r>
      <w:r w:rsidR="00866759">
        <w:t xml:space="preserve"> user</w:t>
      </w:r>
      <w:r>
        <w:t xml:space="preserve"> g</w:t>
      </w:r>
      <w:r w:rsidR="00411695">
        <w:t>uide.</w:t>
      </w:r>
    </w:p>
    <w:p w14:paraId="6C63587F" w14:textId="5D3EBC95" w:rsidR="00B62EA2" w:rsidRDefault="000E0B19" w:rsidP="002A678D">
      <w:pPr>
        <w:pStyle w:val="Heading2"/>
      </w:pPr>
      <w:bookmarkStart w:id="5" w:name="_Toc25574489"/>
      <w:r>
        <w:t>About Navvis Coreo U</w:t>
      </w:r>
      <w:r w:rsidR="00E106ED">
        <w:t>EE</w:t>
      </w:r>
      <w:bookmarkEnd w:id="5"/>
    </w:p>
    <w:p w14:paraId="5C19BD20" w14:textId="4459C75D" w:rsidR="004B4D2F" w:rsidRDefault="004B4D2F" w:rsidP="004B4D2F">
      <w:pPr>
        <w:pStyle w:val="ChapterBodyCopy"/>
        <w:rPr>
          <w:rFonts w:cs="Calibri"/>
          <w:color w:val="000000"/>
        </w:rPr>
      </w:pPr>
      <w:commentRangeStart w:id="6"/>
      <w:r>
        <w:rPr>
          <w:rFonts w:cs="Calibri"/>
          <w:color w:val="000000"/>
        </w:rPr>
        <w:t xml:space="preserve">The UEE application supports the display of </w:t>
      </w:r>
      <w:del w:id="7" w:author="Joshua Wilson" w:date="2019-12-20T09:02:00Z">
        <w:r w:rsidDel="00500BE6">
          <w:rPr>
            <w:rFonts w:cs="Calibri"/>
            <w:color w:val="000000"/>
          </w:rPr>
          <w:delText xml:space="preserve">other </w:delText>
        </w:r>
      </w:del>
      <w:r>
        <w:rPr>
          <w:rFonts w:cs="Calibri"/>
          <w:color w:val="000000"/>
        </w:rPr>
        <w:t xml:space="preserve">Coreo ecosystem applications such as Coreo View, Coreo Home, and Coreo Analytics </w:t>
      </w:r>
      <w:ins w:id="8" w:author="Joshua Wilson" w:date="2019-12-20T09:03:00Z">
        <w:r w:rsidR="00500BE6">
          <w:rPr>
            <w:rFonts w:cs="Calibri"/>
            <w:color w:val="000000"/>
          </w:rPr>
          <w:t xml:space="preserve">and other external applications such as EMRs, resource directories, and clinical knowledgebases </w:t>
        </w:r>
      </w:ins>
      <w:r>
        <w:rPr>
          <w:rFonts w:cs="Calibri"/>
          <w:color w:val="000000"/>
        </w:rPr>
        <w:t>in a single</w:t>
      </w:r>
      <w:r w:rsidR="00C3201B">
        <w:rPr>
          <w:rFonts w:cs="Calibri"/>
          <w:color w:val="000000"/>
        </w:rPr>
        <w:t xml:space="preserve">-panel view for standard screen </w:t>
      </w:r>
      <w:r w:rsidR="009915EE">
        <w:rPr>
          <w:rFonts w:cs="Calibri"/>
          <w:color w:val="000000"/>
        </w:rPr>
        <w:t>monitors</w:t>
      </w:r>
      <w:r>
        <w:rPr>
          <w:rFonts w:cs="Calibri"/>
          <w:color w:val="000000"/>
        </w:rPr>
        <w:t xml:space="preserve"> and widesc</w:t>
      </w:r>
      <w:r w:rsidR="00C3201B">
        <w:rPr>
          <w:rFonts w:cs="Calibri"/>
          <w:color w:val="000000"/>
        </w:rPr>
        <w:t>reen monitor</w:t>
      </w:r>
      <w:r w:rsidR="009915EE">
        <w:rPr>
          <w:rFonts w:cs="Calibri"/>
          <w:color w:val="000000"/>
        </w:rPr>
        <w:t>s</w:t>
      </w:r>
      <w:r>
        <w:rPr>
          <w:rFonts w:cs="Calibri"/>
          <w:color w:val="000000"/>
        </w:rPr>
        <w:t>, a</w:t>
      </w:r>
      <w:r w:rsidR="00682519">
        <w:rPr>
          <w:rFonts w:cs="Calibri"/>
          <w:color w:val="000000"/>
        </w:rPr>
        <w:t>nd in multi-panel view for wide</w:t>
      </w:r>
      <w:r w:rsidR="00C3201B">
        <w:rPr>
          <w:rFonts w:cs="Calibri"/>
          <w:color w:val="000000"/>
        </w:rPr>
        <w:t>screen monitor</w:t>
      </w:r>
      <w:r w:rsidR="009915EE">
        <w:rPr>
          <w:rFonts w:cs="Calibri"/>
          <w:color w:val="000000"/>
        </w:rPr>
        <w:t>s</w:t>
      </w:r>
      <w:r>
        <w:rPr>
          <w:rFonts w:cs="Calibri"/>
          <w:color w:val="000000"/>
        </w:rPr>
        <w:t>.</w:t>
      </w:r>
      <w:commentRangeEnd w:id="6"/>
      <w:r w:rsidR="00A014DC">
        <w:rPr>
          <w:rStyle w:val="CommentReference"/>
          <w:rFonts w:asciiTheme="minorHAnsi" w:hAnsiTheme="minorHAnsi"/>
          <w:color w:val="auto"/>
        </w:rPr>
        <w:commentReference w:id="6"/>
      </w:r>
    </w:p>
    <w:p w14:paraId="7353C854" w14:textId="698DF1AF" w:rsidR="004B4D2F" w:rsidRDefault="004B4D2F" w:rsidP="004B4D2F">
      <w:pPr>
        <w:pStyle w:val="ChapterBodyCopy"/>
        <w:rPr>
          <w:rFonts w:cs="Calibri"/>
          <w:color w:val="000000"/>
        </w:rPr>
      </w:pPr>
      <w:r>
        <w:t xml:space="preserve">The user can </w:t>
      </w:r>
      <w:r w:rsidR="000D028B">
        <w:t>view</w:t>
      </w:r>
      <w:r>
        <w:t xml:space="preserve"> all those applications avail</w:t>
      </w:r>
      <w:r w:rsidR="0032585A">
        <w:t xml:space="preserve">able through the </w:t>
      </w:r>
      <w:r w:rsidR="005D4273">
        <w:t>Okta single sign-on (SSO)</w:t>
      </w:r>
      <w:r>
        <w:t xml:space="preserve"> account on the UEE screen</w:t>
      </w:r>
      <w:r w:rsidR="000D028B">
        <w:t xml:space="preserve"> though one panel</w:t>
      </w:r>
      <w:r w:rsidR="00310C0B">
        <w:t xml:space="preserve">, </w:t>
      </w:r>
      <w:r w:rsidR="000D028B">
        <w:t>two panels</w:t>
      </w:r>
      <w:r w:rsidR="0032585A">
        <w:t>,</w:t>
      </w:r>
      <w:r w:rsidR="000D028B">
        <w:t xml:space="preserve"> or three panels</w:t>
      </w:r>
      <w:r>
        <w:t>.</w:t>
      </w:r>
    </w:p>
    <w:p w14:paraId="7CBD39A3" w14:textId="52599889" w:rsidR="00943710" w:rsidRDefault="00F83B92" w:rsidP="00943710">
      <w:pPr>
        <w:pStyle w:val="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52599889" w:rsidR="00F83B92" w:rsidRDefault="0032585A" w:rsidP="0032585A">
      <w:r>
        <w:rPr>
          <w:noProof/>
          <w:lang w:val="en-IN" w:eastAsia="en-IN"/>
        </w:rPr>
        <w:drawing>
          <wp:inline distT="0" distB="0" distL="0" distR="0" wp14:anchorId="042E46C2" wp14:editId="5FD0EE06">
            <wp:extent cx="4810125" cy="24312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eoEcosystem.png"/>
                    <pic:cNvPicPr/>
                  </pic:nvPicPr>
                  <pic:blipFill>
                    <a:blip r:embed="rId28">
                      <a:extLst>
                        <a:ext uri="{28A0092B-C50C-407E-A947-70E740481C1C}">
                          <a14:useLocalDpi xmlns:a14="http://schemas.microsoft.com/office/drawing/2010/main" val="0"/>
                        </a:ext>
                      </a:extLst>
                    </a:blip>
                    <a:stretch>
                      <a:fillRect/>
                    </a:stretch>
                  </pic:blipFill>
                  <pic:spPr>
                    <a:xfrm>
                      <a:off x="0" y="0"/>
                      <a:ext cx="4832399" cy="2442487"/>
                    </a:xfrm>
                    <a:prstGeom prst="rect">
                      <a:avLst/>
                    </a:prstGeom>
                  </pic:spPr>
                </pic:pic>
              </a:graphicData>
            </a:graphic>
          </wp:inline>
        </w:drawing>
      </w:r>
    </w:p>
    <w:p w14:paraId="0C75F51B" w14:textId="242D37B5" w:rsidR="00DB6CD3" w:rsidRDefault="00DB6CD3" w:rsidP="00DB6CD3">
      <w:pPr>
        <w:pStyle w:val="ChapterBodyCopy"/>
      </w:pPr>
      <w:r>
        <w:t xml:space="preserve">UEE </w:t>
      </w:r>
      <w:r w:rsidR="00006E04">
        <w:t xml:space="preserve">allows its users to configure an </w:t>
      </w:r>
      <w:r>
        <w:t xml:space="preserve">application </w:t>
      </w:r>
      <w:r w:rsidR="004B4D2F">
        <w:t xml:space="preserve">and </w:t>
      </w:r>
      <w:r>
        <w:t xml:space="preserve">to view it in a single panel or configure multiple applications to view them in multiple panels on their </w:t>
      </w:r>
      <w:r w:rsidR="00056136">
        <w:t>monitor</w:t>
      </w:r>
      <w:r>
        <w:t xml:space="preserve"> screen</w:t>
      </w:r>
      <w:r w:rsidR="00146BF1">
        <w:t>s</w:t>
      </w:r>
      <w:r>
        <w:t>, with each application assigned to a panel.</w:t>
      </w:r>
    </w:p>
    <w:p w14:paraId="012D5EB9" w14:textId="4BA25FB2" w:rsidR="00006E04" w:rsidRDefault="00006E04" w:rsidP="00006E04">
      <w:pPr>
        <w:pStyle w:val="Heading2"/>
      </w:pPr>
      <w:bookmarkStart w:id="9" w:name="_Toc25574490"/>
      <w:r>
        <w:t xml:space="preserve">About </w:t>
      </w:r>
      <w:commentRangeStart w:id="10"/>
      <w:commentRangeStart w:id="11"/>
      <w:r>
        <w:t>Navvis &amp; Company</w:t>
      </w:r>
      <w:r w:rsidR="00943710">
        <w:t>, LLC</w:t>
      </w:r>
      <w:bookmarkEnd w:id="9"/>
      <w:commentRangeEnd w:id="10"/>
      <w:r w:rsidR="00500BE6">
        <w:rPr>
          <w:rStyle w:val="CommentReference"/>
          <w:rFonts w:asciiTheme="minorHAnsi" w:eastAsiaTheme="minorHAnsi" w:hAnsiTheme="minorHAnsi" w:cstheme="minorBidi"/>
          <w:b w:val="0"/>
          <w:color w:val="auto"/>
        </w:rPr>
        <w:commentReference w:id="10"/>
      </w:r>
      <w:commentRangeEnd w:id="11"/>
      <w:r w:rsidR="0055012E">
        <w:rPr>
          <w:rStyle w:val="CommentReference"/>
          <w:rFonts w:asciiTheme="minorHAnsi" w:eastAsiaTheme="minorHAnsi" w:hAnsiTheme="minorHAnsi" w:cstheme="minorBidi"/>
          <w:b w:val="0"/>
          <w:color w:val="auto"/>
        </w:rPr>
        <w:commentReference w:id="11"/>
      </w:r>
    </w:p>
    <w:p w14:paraId="14DEA346" w14:textId="723270DC" w:rsidR="00B62EA2" w:rsidRDefault="00B62EA2" w:rsidP="006C43B9">
      <w:pPr>
        <w:pStyle w:val="ChapterBodyCopy"/>
      </w:pPr>
      <w:r w:rsidRPr="00087BE7">
        <w:t>Navvis &amp; Company</w:t>
      </w:r>
      <w:r w:rsidR="00943710">
        <w:t>, LLC</w:t>
      </w:r>
      <w:r w:rsidRPr="00087BE7">
        <w:t xml:space="preserve"> provides counsel to health systems, hospitals</w:t>
      </w:r>
      <w:r w:rsidR="005D7C6E">
        <w:t>,</w:t>
      </w:r>
      <w:r w:rsidRPr="00087BE7">
        <w:t xml:space="preserve"> and physician groups on the development of innovative, market-linked strategies to build future-ready health systems, cultivate tomorrow’s leaders</w:t>
      </w:r>
      <w:r w:rsidR="00C3201B">
        <w:t>,</w:t>
      </w:r>
      <w:r w:rsidRPr="00087BE7">
        <w:t xml:space="preserve"> and strengthen strategic performance.</w:t>
      </w:r>
    </w:p>
    <w:p w14:paraId="5E0E6AF1" w14:textId="1C996082" w:rsidR="00FE0AEC" w:rsidRPr="007C4690" w:rsidRDefault="00FE0AEC" w:rsidP="002A678D">
      <w:pPr>
        <w:pStyle w:val="Heading2"/>
      </w:pPr>
      <w:bookmarkStart w:id="12" w:name="_Toc25574491"/>
      <w:r w:rsidRPr="0084108D">
        <w:t>Purpose</w:t>
      </w:r>
      <w:r w:rsidRPr="0084108D">
        <w:rPr>
          <w:rStyle w:val="IntenseReference"/>
        </w:rPr>
        <w:t xml:space="preserve"> </w:t>
      </w:r>
      <w:r w:rsidRPr="0084108D">
        <w:t>of</w:t>
      </w:r>
      <w:r w:rsidRPr="0084108D">
        <w:rPr>
          <w:rStyle w:val="IntenseReference"/>
        </w:rPr>
        <w:t xml:space="preserve"> </w:t>
      </w:r>
      <w:r w:rsidR="004C5A53">
        <w:t>t</w:t>
      </w:r>
      <w:r w:rsidRPr="0084108D">
        <w:t>his</w:t>
      </w:r>
      <w:r w:rsidRPr="0084108D">
        <w:rPr>
          <w:rStyle w:val="IntenseReference"/>
        </w:rPr>
        <w:t xml:space="preserve"> </w:t>
      </w:r>
      <w:r w:rsidR="004C5A53">
        <w:t>D</w:t>
      </w:r>
      <w:r w:rsidRPr="0084108D">
        <w:t>ocument</w:t>
      </w:r>
      <w:bookmarkEnd w:id="12"/>
    </w:p>
    <w:p w14:paraId="6A297AA9" w14:textId="7FEFFB6A" w:rsidR="00FE0AEC" w:rsidRDefault="00FE0AEC" w:rsidP="00FE0AEC">
      <w:pPr>
        <w:pStyle w:val="ChapterBodyCopy"/>
      </w:pPr>
      <w:r>
        <w:t xml:space="preserve">This guide is the </w:t>
      </w:r>
      <w:commentRangeStart w:id="13"/>
      <w:r w:rsidR="005D7C6E">
        <w:t>principal</w:t>
      </w:r>
      <w:r>
        <w:t xml:space="preserve"> source </w:t>
      </w:r>
      <w:commentRangeEnd w:id="13"/>
      <w:r w:rsidR="009E5F69">
        <w:rPr>
          <w:rStyle w:val="CommentReference"/>
          <w:rFonts w:asciiTheme="minorHAnsi" w:hAnsiTheme="minorHAnsi"/>
          <w:color w:val="auto"/>
        </w:rPr>
        <w:commentReference w:id="13"/>
      </w:r>
      <w:r>
        <w:t xml:space="preserve">of information about Navvis </w:t>
      </w:r>
      <w:r w:rsidR="008A266A">
        <w:t>Unified Ecosystem Experience</w:t>
      </w:r>
      <w:r>
        <w:t>. It contains overviews, processes, and procedure</w:t>
      </w:r>
      <w:r w:rsidR="005D7C6E">
        <w:t>s</w:t>
      </w:r>
      <w:r>
        <w:t xml:space="preserve"> to use the </w:t>
      </w:r>
      <w:r w:rsidR="008A266A">
        <w:t xml:space="preserve">Unified Ecosystem Experience </w:t>
      </w:r>
      <w:r>
        <w:t>application effectively.</w:t>
      </w:r>
    </w:p>
    <w:p w14:paraId="5453A0CD" w14:textId="75D7A89B" w:rsidR="00FE0AEC" w:rsidRPr="00CD177C" w:rsidRDefault="004C5A53" w:rsidP="002A678D">
      <w:pPr>
        <w:pStyle w:val="Heading2"/>
      </w:pPr>
      <w:bookmarkStart w:id="14" w:name="_Toc25574492"/>
      <w:r>
        <w:lastRenderedPageBreak/>
        <w:t>Intended A</w:t>
      </w:r>
      <w:r w:rsidR="00FE0AEC" w:rsidRPr="00CD177C">
        <w:t>udience</w:t>
      </w:r>
      <w:bookmarkEnd w:id="14"/>
    </w:p>
    <w:p w14:paraId="45500E00" w14:textId="205B20BE" w:rsidR="00B91BBA" w:rsidRDefault="00B91BBA" w:rsidP="00B91BBA">
      <w:pPr>
        <w:pStyle w:val="ListNumber"/>
      </w:pPr>
      <w:r w:rsidRPr="00B91BBA">
        <w:t xml:space="preserve">The </w:t>
      </w:r>
      <w:commentRangeStart w:id="15"/>
      <w:commentRangeStart w:id="16"/>
      <w:r w:rsidR="00574C8A" w:rsidRPr="00061FC6">
        <w:t>regular</w:t>
      </w:r>
      <w:r w:rsidRPr="00061FC6">
        <w:t xml:space="preserve"> users</w:t>
      </w:r>
      <w:commentRangeEnd w:id="15"/>
      <w:r w:rsidR="0097674A">
        <w:rPr>
          <w:rStyle w:val="CommentReference"/>
          <w:rFonts w:asciiTheme="minorHAnsi" w:hAnsiTheme="minorHAnsi"/>
        </w:rPr>
        <w:commentReference w:id="15"/>
      </w:r>
      <w:commentRangeEnd w:id="16"/>
      <w:r w:rsidR="00D74B72">
        <w:rPr>
          <w:rStyle w:val="CommentReference"/>
          <w:rFonts w:asciiTheme="minorHAnsi" w:hAnsiTheme="minorHAnsi"/>
        </w:rPr>
        <w:commentReference w:id="16"/>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49115EB5" w:rsidR="00FE0AEC" w:rsidRPr="00CD177C" w:rsidRDefault="00FE0AEC" w:rsidP="003C6003">
      <w:pPr>
        <w:pStyle w:val="ListBullet2"/>
      </w:pPr>
      <w:r w:rsidRPr="00CD177C">
        <w:t>Employees, consultants, contractors</w:t>
      </w:r>
      <w:r w:rsidR="000C5443">
        <w:t>,</w:t>
      </w:r>
      <w:r w:rsidRPr="00CD177C">
        <w:t xml:space="preserve"> or agents of the clinicians or patients who have been invited by the clinician or patient to access and use the service to participate in the care of the pat</w:t>
      </w:r>
      <w:r w:rsidR="000C5443">
        <w:t>ient</w:t>
      </w:r>
    </w:p>
    <w:p w14:paraId="29D5E5A3" w14:textId="3DA35AFD" w:rsidR="00FE0AEC" w:rsidRDefault="008A0930" w:rsidP="003C6003">
      <w:pPr>
        <w:pStyle w:val="ListBullet2"/>
      </w:pPr>
      <w:r>
        <w:t>Any other person</w:t>
      </w:r>
      <w:r w:rsidR="00FE0AEC" w:rsidRPr="00CD177C">
        <w:t xml:space="preserve"> involved in the care of the patient</w:t>
      </w:r>
      <w:r w:rsidR="000C5443">
        <w:t>,</w:t>
      </w:r>
      <w:r w:rsidR="00FE0AEC" w:rsidRPr="00CD177C">
        <w:t xml:space="preserve"> including patient's care providers, patient's insurer or payer, or a social</w:t>
      </w:r>
      <w:r w:rsidR="000C5443">
        <w:t xml:space="preserve"> worker, or government agencies</w:t>
      </w:r>
    </w:p>
    <w:p w14:paraId="6BB69E1C" w14:textId="640C9287" w:rsidR="008C490F"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commentRangeStart w:id="17"/>
      <w:commentRangeStart w:id="18"/>
      <w:r>
        <w:t xml:space="preserve">regular </w:t>
      </w:r>
      <w:r w:rsidRPr="003C6003">
        <w:t xml:space="preserve">users </w:t>
      </w:r>
      <w:commentRangeEnd w:id="17"/>
      <w:r w:rsidR="0097674A">
        <w:rPr>
          <w:rStyle w:val="CommentReference"/>
          <w:rFonts w:asciiTheme="minorHAnsi" w:hAnsiTheme="minorHAnsi"/>
        </w:rPr>
        <w:commentReference w:id="17"/>
      </w:r>
      <w:commentRangeEnd w:id="18"/>
      <w:r w:rsidR="00812BD1">
        <w:rPr>
          <w:rStyle w:val="CommentReference"/>
          <w:rFonts w:asciiTheme="minorHAnsi" w:hAnsiTheme="minorHAnsi"/>
        </w:rPr>
        <w:commentReference w:id="18"/>
      </w:r>
      <w:r w:rsidRPr="003C6003">
        <w:t xml:space="preserve">of the </w:t>
      </w:r>
      <w:r>
        <w:t>Unified Ecosystem Experience</w:t>
      </w:r>
      <w:r w:rsidRPr="003C6003">
        <w:t xml:space="preserve"> application</w:t>
      </w:r>
    </w:p>
    <w:p w14:paraId="0DD77A4E" w14:textId="76805BD5" w:rsidR="00FE0AEC" w:rsidRDefault="004C5A53" w:rsidP="002A678D">
      <w:pPr>
        <w:pStyle w:val="Heading2"/>
      </w:pPr>
      <w:bookmarkStart w:id="19" w:name="_Toc25574493"/>
      <w:r>
        <w:t>Organization of the D</w:t>
      </w:r>
      <w:r w:rsidR="00FE0AEC">
        <w:t>ocument</w:t>
      </w:r>
      <w:bookmarkEnd w:id="19"/>
    </w:p>
    <w:p w14:paraId="1E7BBEE1" w14:textId="77777777" w:rsidR="00FE0AEC" w:rsidRDefault="00FE0AEC" w:rsidP="00EF3B85">
      <w:pPr>
        <w:pStyle w:val="ChapterBodyCopy"/>
      </w:pPr>
      <w:r>
        <w:t>This documen</w:t>
      </w:r>
      <w:r w:rsidR="00D2177F">
        <w:t xml:space="preserve">t </w:t>
      </w:r>
      <w:r w:rsidR="00D2177F" w:rsidRPr="007A0893">
        <w:t xml:space="preserve">contains the following </w:t>
      </w:r>
      <w:commentRangeStart w:id="20"/>
      <w:r w:rsidR="00D2177F" w:rsidRPr="007A0893">
        <w:t>modules</w:t>
      </w:r>
      <w:commentRangeEnd w:id="20"/>
      <w:r w:rsidR="00006E04">
        <w:rPr>
          <w:rStyle w:val="CommentReference"/>
          <w:rFonts w:asciiTheme="minorHAnsi" w:hAnsiTheme="minorHAnsi"/>
          <w:color w:val="auto"/>
        </w:rPr>
        <w:commentReference w:id="20"/>
      </w:r>
      <w:r w:rsidRPr="007A0893">
        <w:t>:</w:t>
      </w:r>
    </w:p>
    <w:p w14:paraId="193803C7" w14:textId="725267E4" w:rsidR="004C6A45" w:rsidRDefault="004C6A45" w:rsidP="008C490F">
      <w:pPr>
        <w:pStyle w:val="ListBullet"/>
      </w:pPr>
      <w:r>
        <w:t xml:space="preserve">Module 1, </w:t>
      </w:r>
      <w:r w:rsidR="000C5443">
        <w:t>“User O</w:t>
      </w:r>
      <w:r w:rsidR="006B709E">
        <w:t>n</w:t>
      </w:r>
      <w:r>
        <w:t>boarding”</w:t>
      </w:r>
    </w:p>
    <w:p w14:paraId="14F5A144" w14:textId="1E1CDB67" w:rsidR="004C6A45" w:rsidRDefault="004C6A45" w:rsidP="008C490F">
      <w:pPr>
        <w:pStyle w:val="ListBullet"/>
      </w:pPr>
      <w:r>
        <w:t>Module 2, “</w:t>
      </w:r>
      <w:r w:rsidR="006B709E">
        <w:t xml:space="preserve">UEE </w:t>
      </w:r>
      <w:r w:rsidR="00860A94">
        <w:t>panel view</w:t>
      </w:r>
      <w:r w:rsidR="004F1F56">
        <w:t>—Screen L</w:t>
      </w:r>
      <w:r w:rsidR="000C5443">
        <w:t>ayout and N</w:t>
      </w:r>
      <w:r w:rsidR="00724384">
        <w:t>avigation</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4D343C47" w:rsidR="008B57DC" w:rsidRDefault="00A55FC2" w:rsidP="008C490F">
      <w:pPr>
        <w:pStyle w:val="ListBullet"/>
      </w:pPr>
      <w:r>
        <w:t>Module 8, “Synchronizing patient records</w:t>
      </w:r>
      <w:r w:rsidR="000128BC">
        <w:t>”</w:t>
      </w:r>
    </w:p>
    <w:p w14:paraId="29733EBD" w14:textId="0840B29B" w:rsidR="00FE0AEC" w:rsidRDefault="002A678D" w:rsidP="002A678D">
      <w:pPr>
        <w:pStyle w:val="Heading2"/>
      </w:pPr>
      <w:bookmarkStart w:id="21" w:name="_Toc25574494"/>
      <w:r>
        <w:t xml:space="preserve">Document </w:t>
      </w:r>
      <w:r w:rsidR="00FE0AEC">
        <w:t>Conventions</w:t>
      </w:r>
      <w:bookmarkEnd w:id="21"/>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703"/>
        <w:gridCol w:w="6927"/>
      </w:tblGrid>
      <w:tr w:rsidR="007E4A66" w14:paraId="0A01CF7F" w14:textId="77777777" w:rsidTr="00C52C50">
        <w:trPr>
          <w:tblHeader/>
          <w:jc w:val="center"/>
        </w:trPr>
        <w:tc>
          <w:tcPr>
            <w:tcW w:w="1705"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6942"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C52C50">
        <w:trPr>
          <w:jc w:val="center"/>
        </w:trPr>
        <w:tc>
          <w:tcPr>
            <w:tcW w:w="1705" w:type="dxa"/>
            <w:shd w:val="clear" w:color="auto" w:fill="FFFFFF" w:themeFill="background1"/>
          </w:tcPr>
          <w:p w14:paraId="0281E507" w14:textId="031BF27D" w:rsidR="007E4A66" w:rsidRDefault="00D24206" w:rsidP="0092055D">
            <w:pPr>
              <w:pStyle w:val="CVTabletext"/>
            </w:pPr>
            <w:r w:rsidRPr="0092055D">
              <w:rPr>
                <w:b/>
              </w:rPr>
              <w:t>boldface</w:t>
            </w:r>
            <w:r>
              <w:t xml:space="preserve"> font</w:t>
            </w:r>
            <w:r w:rsidR="00C52C50">
              <w:t xml:space="preserve"> style</w:t>
            </w:r>
          </w:p>
        </w:tc>
        <w:tc>
          <w:tcPr>
            <w:tcW w:w="6942"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C52C50">
        <w:trPr>
          <w:trHeight w:val="70"/>
          <w:jc w:val="center"/>
        </w:trPr>
        <w:tc>
          <w:tcPr>
            <w:tcW w:w="1705"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6942" w:type="dxa"/>
            <w:shd w:val="clear" w:color="auto" w:fill="FFFFFF" w:themeFill="background1"/>
          </w:tcPr>
          <w:p w14:paraId="009010F1" w14:textId="77777777" w:rsidR="007E4A66" w:rsidRDefault="00D24206" w:rsidP="0092055D">
            <w:pPr>
              <w:pStyle w:val="CVTabletext"/>
            </w:pPr>
            <w:r>
              <w:t>Hyperlinks</w:t>
            </w:r>
          </w:p>
        </w:tc>
      </w:tr>
      <w:tr w:rsidR="008D2F05" w14:paraId="6B1DB6B0" w14:textId="77777777" w:rsidTr="00C52C50">
        <w:trPr>
          <w:trHeight w:val="70"/>
          <w:jc w:val="center"/>
        </w:trPr>
        <w:tc>
          <w:tcPr>
            <w:tcW w:w="1705" w:type="dxa"/>
            <w:shd w:val="clear" w:color="auto" w:fill="FFFFFF" w:themeFill="background1"/>
          </w:tcPr>
          <w:p w14:paraId="61EA131F" w14:textId="730707A7" w:rsidR="008D2F05" w:rsidRPr="008D2F05" w:rsidRDefault="008D2F05" w:rsidP="008D2F05">
            <w:pPr>
              <w:pStyle w:val="CVChapterBodyCopy"/>
              <w:rPr>
                <w:rStyle w:val="Hyperlink"/>
                <w:rFonts w:cstheme="minorBidi"/>
                <w:i/>
                <w:color w:val="000000" w:themeColor="text1"/>
                <w:u w:val="none"/>
              </w:rPr>
            </w:pPr>
            <w:r w:rsidRPr="008D2F05">
              <w:rPr>
                <w:rStyle w:val="Hyperlink"/>
                <w:rFonts w:cstheme="minorBidi"/>
                <w:i/>
                <w:color w:val="000000" w:themeColor="text1"/>
                <w:u w:val="none"/>
              </w:rPr>
              <w:t>Italics</w:t>
            </w:r>
            <w:r w:rsidR="00C52C50">
              <w:rPr>
                <w:rStyle w:val="Hyperlink"/>
                <w:rFonts w:cstheme="minorBidi"/>
                <w:i/>
                <w:color w:val="000000" w:themeColor="text1"/>
                <w:u w:val="none"/>
              </w:rPr>
              <w:t xml:space="preserve"> font style</w:t>
            </w:r>
          </w:p>
        </w:tc>
        <w:tc>
          <w:tcPr>
            <w:tcW w:w="6942" w:type="dxa"/>
            <w:shd w:val="clear" w:color="auto" w:fill="FFFFFF" w:themeFill="background1"/>
          </w:tcPr>
          <w:p w14:paraId="6BEC80FF" w14:textId="633242D9" w:rsidR="008D2F05" w:rsidRPr="008D2F05" w:rsidRDefault="0032585A" w:rsidP="0092055D">
            <w:pPr>
              <w:pStyle w:val="CVTabletext"/>
              <w:rPr>
                <w:i/>
              </w:rPr>
            </w:pPr>
            <w:r>
              <w:rPr>
                <w:i/>
              </w:rPr>
              <w:t>Example</w:t>
            </w:r>
          </w:p>
        </w:tc>
      </w:tr>
      <w:tr w:rsidR="007E4A66" w14:paraId="4093DF94" w14:textId="77777777" w:rsidTr="00C52C50">
        <w:trPr>
          <w:jc w:val="center"/>
        </w:trPr>
        <w:tc>
          <w:tcPr>
            <w:tcW w:w="1705"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6D48369E">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6942" w:type="dxa"/>
            <w:shd w:val="clear" w:color="auto" w:fill="FFFFFF" w:themeFill="background1"/>
          </w:tcPr>
          <w:p w14:paraId="05C70EEA" w14:textId="58D42234" w:rsidR="007E4A66" w:rsidRDefault="00BB1211" w:rsidP="0092055D">
            <w:pPr>
              <w:pStyle w:val="CVTabletext"/>
            </w:pPr>
            <w:r>
              <w:t xml:space="preserve">Note: </w:t>
            </w:r>
            <w:r w:rsidR="00D24206">
              <w:t>Notes contain helpful suggestions. A</w:t>
            </w:r>
            <w:r w:rsidR="000C5443">
              <w:t xml:space="preserve"> note </w:t>
            </w:r>
            <w:r w:rsidR="00D24206">
              <w:t>inform</w:t>
            </w:r>
            <w:r w:rsidR="000C5443">
              <w:t>s</w:t>
            </w:r>
            <w:r w:rsidR="00D24206">
              <w:t xml:space="preserve"> the reader about any deviation in the sequence of instructions or helps the reader save time in understanding why something is not working.</w:t>
            </w:r>
          </w:p>
        </w:tc>
      </w:tr>
      <w:tr w:rsidR="007E4A66" w14:paraId="603AADCF" w14:textId="77777777" w:rsidTr="00C52C50">
        <w:trPr>
          <w:trHeight w:val="826"/>
          <w:jc w:val="center"/>
        </w:trPr>
        <w:tc>
          <w:tcPr>
            <w:tcW w:w="1705" w:type="dxa"/>
            <w:shd w:val="clear" w:color="auto" w:fill="FFFFFF" w:themeFill="background1"/>
          </w:tcPr>
          <w:p w14:paraId="03F50FEE" w14:textId="117A43CF" w:rsidR="00BB1211" w:rsidRDefault="00500BE6" w:rsidP="00BB1211">
            <w:pPr>
              <w:pStyle w:val="CVTabletext"/>
              <w:jc w:val="center"/>
            </w:pPr>
            <w:r>
              <w:rPr>
                <w:noProof/>
                <w:lang w:val="en-IN" w:eastAsia="en-IN"/>
              </w:rPr>
              <w:lastRenderedPageBreak/>
              <mc:AlternateContent>
                <mc:Choice Requires="wps">
                  <w:drawing>
                    <wp:anchor distT="0" distB="0" distL="114300" distR="114300" simplePos="0" relativeHeight="251661824" behindDoc="0" locked="0" layoutInCell="1" allowOverlap="1" wp14:anchorId="2C0D7E4E" wp14:editId="4E363ACA">
                      <wp:simplePos x="0" y="0"/>
                      <wp:positionH relativeFrom="margin">
                        <wp:posOffset>206375</wp:posOffset>
                      </wp:positionH>
                      <wp:positionV relativeFrom="paragraph">
                        <wp:posOffset>53975</wp:posOffset>
                      </wp:positionV>
                      <wp:extent cx="429260" cy="428625"/>
                      <wp:effectExtent l="0" t="0" r="0" b="0"/>
                      <wp:wrapNone/>
                      <wp:docPr id="484"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428625"/>
                              </a:xfrm>
                              <a:custGeom>
                                <a:avLst/>
                                <a:gdLst>
                                  <a:gd name="T0" fmla="*/ 601 w 602"/>
                                  <a:gd name="T1" fmla="*/ 301 h 600"/>
                                  <a:gd name="T2" fmla="*/ 1 w 602"/>
                                  <a:gd name="T3" fmla="*/ 298 h 600"/>
                                  <a:gd name="T4" fmla="*/ 301 w 602"/>
                                  <a:gd name="T5" fmla="*/ 408 h 600"/>
                                  <a:gd name="T6" fmla="*/ 347 w 602"/>
                                  <a:gd name="T7" fmla="*/ 397 h 600"/>
                                  <a:gd name="T8" fmla="*/ 388 w 602"/>
                                  <a:gd name="T9" fmla="*/ 279 h 600"/>
                                  <a:gd name="T10" fmla="*/ 270 w 602"/>
                                  <a:gd name="T11" fmla="*/ 194 h 600"/>
                                  <a:gd name="T12" fmla="*/ 225 w 602"/>
                                  <a:gd name="T13" fmla="*/ 319 h 600"/>
                                  <a:gd name="T14" fmla="*/ 266 w 602"/>
                                  <a:gd name="T15" fmla="*/ 408 h 600"/>
                                  <a:gd name="T16" fmla="*/ 302 w 602"/>
                                  <a:gd name="T17" fmla="*/ 423 h 600"/>
                                  <a:gd name="T18" fmla="*/ 256 w 602"/>
                                  <a:gd name="T19" fmla="*/ 435 h 600"/>
                                  <a:gd name="T20" fmla="*/ 337 w 602"/>
                                  <a:gd name="T21" fmla="*/ 448 h 600"/>
                                  <a:gd name="T22" fmla="*/ 337 w 602"/>
                                  <a:gd name="T23" fmla="*/ 423 h 600"/>
                                  <a:gd name="T24" fmla="*/ 301 w 602"/>
                                  <a:gd name="T25" fmla="*/ 462 h 600"/>
                                  <a:gd name="T26" fmla="*/ 256 w 602"/>
                                  <a:gd name="T27" fmla="*/ 473 h 600"/>
                                  <a:gd name="T28" fmla="*/ 337 w 602"/>
                                  <a:gd name="T29" fmla="*/ 487 h 600"/>
                                  <a:gd name="T30" fmla="*/ 337 w 602"/>
                                  <a:gd name="T31" fmla="*/ 462 h 600"/>
                                  <a:gd name="T32" fmla="*/ 453 w 602"/>
                                  <a:gd name="T33" fmla="*/ 325 h 600"/>
                                  <a:gd name="T34" fmla="*/ 452 w 602"/>
                                  <a:gd name="T35" fmla="*/ 304 h 600"/>
                                  <a:gd name="T36" fmla="*/ 408 w 602"/>
                                  <a:gd name="T37" fmla="*/ 306 h 600"/>
                                  <a:gd name="T38" fmla="*/ 453 w 602"/>
                                  <a:gd name="T39" fmla="*/ 325 h 600"/>
                                  <a:gd name="T40" fmla="*/ 213 w 602"/>
                                  <a:gd name="T41" fmla="*/ 138 h 600"/>
                                  <a:gd name="T42" fmla="*/ 199 w 602"/>
                                  <a:gd name="T43" fmla="*/ 151 h 600"/>
                                  <a:gd name="T44" fmla="*/ 232 w 602"/>
                                  <a:gd name="T45" fmla="*/ 187 h 600"/>
                                  <a:gd name="T46" fmla="*/ 362 w 602"/>
                                  <a:gd name="T47" fmla="*/ 176 h 600"/>
                                  <a:gd name="T48" fmla="*/ 380 w 602"/>
                                  <a:gd name="T49" fmla="*/ 185 h 600"/>
                                  <a:gd name="T50" fmla="*/ 400 w 602"/>
                                  <a:gd name="T51" fmla="*/ 138 h 600"/>
                                  <a:gd name="T52" fmla="*/ 362 w 602"/>
                                  <a:gd name="T53" fmla="*/ 176 h 600"/>
                                  <a:gd name="T54" fmla="*/ 139 w 602"/>
                                  <a:gd name="T55" fmla="*/ 213 h 600"/>
                                  <a:gd name="T56" fmla="*/ 180 w 602"/>
                                  <a:gd name="T57" fmla="*/ 242 h 600"/>
                                  <a:gd name="T58" fmla="*/ 189 w 602"/>
                                  <a:gd name="T59" fmla="*/ 227 h 600"/>
                                  <a:gd name="T60" fmla="*/ 421 w 602"/>
                                  <a:gd name="T61" fmla="*/ 244 h 600"/>
                                  <a:gd name="T62" fmla="*/ 464 w 602"/>
                                  <a:gd name="T63" fmla="*/ 213 h 600"/>
                                  <a:gd name="T64" fmla="*/ 414 w 602"/>
                                  <a:gd name="T65" fmla="*/ 226 h 600"/>
                                  <a:gd name="T66" fmla="*/ 421 w 602"/>
                                  <a:gd name="T67" fmla="*/ 244 h 600"/>
                                  <a:gd name="T68" fmla="*/ 185 w 602"/>
                                  <a:gd name="T69" fmla="*/ 318 h 600"/>
                                  <a:gd name="T70" fmla="*/ 180 w 602"/>
                                  <a:gd name="T71" fmla="*/ 299 h 600"/>
                                  <a:gd name="T72" fmla="*/ 137 w 602"/>
                                  <a:gd name="T73" fmla="*/ 315 h 600"/>
                                  <a:gd name="T74" fmla="*/ 311 w 602"/>
                                  <a:gd name="T75" fmla="*/ 143 h 600"/>
                                  <a:gd name="T76" fmla="*/ 311 w 602"/>
                                  <a:gd name="T77" fmla="*/ 124 h 600"/>
                                  <a:gd name="T78" fmla="*/ 292 w 602"/>
                                  <a:gd name="T79" fmla="*/ 123 h 600"/>
                                  <a:gd name="T80" fmla="*/ 302 w 602"/>
                                  <a:gd name="T81" fmla="*/ 171 h 600"/>
                                  <a:gd name="T82" fmla="*/ 311 w 602"/>
                                  <a:gd name="T83" fmla="*/ 143 h 600"/>
                                  <a:gd name="T84" fmla="*/ 323 w 602"/>
                                  <a:gd name="T85" fmla="*/ 377 h 600"/>
                                  <a:gd name="T86" fmla="*/ 345 w 602"/>
                                  <a:gd name="T87" fmla="*/ 331 h 600"/>
                                  <a:gd name="T88" fmla="*/ 332 w 602"/>
                                  <a:gd name="T89" fmla="*/ 227 h 600"/>
                                  <a:gd name="T90" fmla="*/ 241 w 602"/>
                                  <a:gd name="T91" fmla="*/ 268 h 600"/>
                                  <a:gd name="T92" fmla="*/ 270 w 602"/>
                                  <a:gd name="T93" fmla="*/ 371 h 600"/>
                                  <a:gd name="T94" fmla="*/ 301 w 602"/>
                                  <a:gd name="T95" fmla="*/ 377 h 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602" h="600">
                                    <a:moveTo>
                                      <a:pt x="302" y="0"/>
                                    </a:moveTo>
                                    <a:cubicBezTo>
                                      <a:pt x="467" y="0"/>
                                      <a:pt x="602" y="135"/>
                                      <a:pt x="601" y="301"/>
                                    </a:cubicBezTo>
                                    <a:cubicBezTo>
                                      <a:pt x="600" y="466"/>
                                      <a:pt x="466" y="600"/>
                                      <a:pt x="300" y="600"/>
                                    </a:cubicBezTo>
                                    <a:cubicBezTo>
                                      <a:pt x="135" y="599"/>
                                      <a:pt x="0" y="466"/>
                                      <a:pt x="1" y="298"/>
                                    </a:cubicBezTo>
                                    <a:cubicBezTo>
                                      <a:pt x="2" y="133"/>
                                      <a:pt x="135" y="0"/>
                                      <a:pt x="302" y="0"/>
                                    </a:cubicBezTo>
                                    <a:close/>
                                    <a:moveTo>
                                      <a:pt x="301" y="408"/>
                                    </a:moveTo>
                                    <a:cubicBezTo>
                                      <a:pt x="311" y="408"/>
                                      <a:pt x="322" y="408"/>
                                      <a:pt x="333" y="408"/>
                                    </a:cubicBezTo>
                                    <a:cubicBezTo>
                                      <a:pt x="341" y="408"/>
                                      <a:pt x="345" y="405"/>
                                      <a:pt x="347" y="397"/>
                                    </a:cubicBezTo>
                                    <a:cubicBezTo>
                                      <a:pt x="352" y="378"/>
                                      <a:pt x="359" y="361"/>
                                      <a:pt x="365" y="343"/>
                                    </a:cubicBezTo>
                                    <a:cubicBezTo>
                                      <a:pt x="373" y="321"/>
                                      <a:pt x="383" y="301"/>
                                      <a:pt x="388" y="279"/>
                                    </a:cubicBezTo>
                                    <a:cubicBezTo>
                                      <a:pt x="396" y="244"/>
                                      <a:pt x="379" y="214"/>
                                      <a:pt x="347" y="199"/>
                                    </a:cubicBezTo>
                                    <a:cubicBezTo>
                                      <a:pt x="322" y="188"/>
                                      <a:pt x="296" y="187"/>
                                      <a:pt x="270" y="194"/>
                                    </a:cubicBezTo>
                                    <a:cubicBezTo>
                                      <a:pt x="239" y="202"/>
                                      <a:pt x="217" y="221"/>
                                      <a:pt x="213" y="256"/>
                                    </a:cubicBezTo>
                                    <a:cubicBezTo>
                                      <a:pt x="211" y="278"/>
                                      <a:pt x="215" y="299"/>
                                      <a:pt x="225" y="319"/>
                                    </a:cubicBezTo>
                                    <a:cubicBezTo>
                                      <a:pt x="238" y="345"/>
                                      <a:pt x="251" y="370"/>
                                      <a:pt x="256" y="399"/>
                                    </a:cubicBezTo>
                                    <a:cubicBezTo>
                                      <a:pt x="257" y="403"/>
                                      <a:pt x="262" y="407"/>
                                      <a:pt x="266" y="408"/>
                                    </a:cubicBezTo>
                                    <a:cubicBezTo>
                                      <a:pt x="278" y="409"/>
                                      <a:pt x="289" y="408"/>
                                      <a:pt x="301" y="408"/>
                                    </a:cubicBezTo>
                                    <a:close/>
                                    <a:moveTo>
                                      <a:pt x="302" y="423"/>
                                    </a:moveTo>
                                    <a:cubicBezTo>
                                      <a:pt x="290" y="423"/>
                                      <a:pt x="278" y="424"/>
                                      <a:pt x="265" y="423"/>
                                    </a:cubicBezTo>
                                    <a:cubicBezTo>
                                      <a:pt x="257" y="423"/>
                                      <a:pt x="256" y="428"/>
                                      <a:pt x="256" y="435"/>
                                    </a:cubicBezTo>
                                    <a:cubicBezTo>
                                      <a:pt x="256" y="441"/>
                                      <a:pt x="255" y="448"/>
                                      <a:pt x="265" y="448"/>
                                    </a:cubicBezTo>
                                    <a:cubicBezTo>
                                      <a:pt x="289" y="448"/>
                                      <a:pt x="313" y="448"/>
                                      <a:pt x="337" y="448"/>
                                    </a:cubicBezTo>
                                    <a:cubicBezTo>
                                      <a:pt x="346" y="448"/>
                                      <a:pt x="346" y="442"/>
                                      <a:pt x="347" y="435"/>
                                    </a:cubicBezTo>
                                    <a:cubicBezTo>
                                      <a:pt x="347" y="428"/>
                                      <a:pt x="346" y="423"/>
                                      <a:pt x="337" y="423"/>
                                    </a:cubicBezTo>
                                    <a:cubicBezTo>
                                      <a:pt x="325" y="424"/>
                                      <a:pt x="314" y="423"/>
                                      <a:pt x="302" y="423"/>
                                    </a:cubicBezTo>
                                    <a:close/>
                                    <a:moveTo>
                                      <a:pt x="301" y="462"/>
                                    </a:moveTo>
                                    <a:cubicBezTo>
                                      <a:pt x="289" y="462"/>
                                      <a:pt x="277" y="462"/>
                                      <a:pt x="265" y="462"/>
                                    </a:cubicBezTo>
                                    <a:cubicBezTo>
                                      <a:pt x="257" y="461"/>
                                      <a:pt x="256" y="466"/>
                                      <a:pt x="256" y="473"/>
                                    </a:cubicBezTo>
                                    <a:cubicBezTo>
                                      <a:pt x="256" y="479"/>
                                      <a:pt x="254" y="487"/>
                                      <a:pt x="265" y="486"/>
                                    </a:cubicBezTo>
                                    <a:cubicBezTo>
                                      <a:pt x="289" y="486"/>
                                      <a:pt x="313" y="486"/>
                                      <a:pt x="337" y="487"/>
                                    </a:cubicBezTo>
                                    <a:cubicBezTo>
                                      <a:pt x="347" y="487"/>
                                      <a:pt x="346" y="481"/>
                                      <a:pt x="347" y="474"/>
                                    </a:cubicBezTo>
                                    <a:cubicBezTo>
                                      <a:pt x="347" y="467"/>
                                      <a:pt x="346" y="461"/>
                                      <a:pt x="337" y="462"/>
                                    </a:cubicBezTo>
                                    <a:cubicBezTo>
                                      <a:pt x="325" y="462"/>
                                      <a:pt x="313" y="462"/>
                                      <a:pt x="301" y="462"/>
                                    </a:cubicBezTo>
                                    <a:close/>
                                    <a:moveTo>
                                      <a:pt x="453" y="325"/>
                                    </a:moveTo>
                                    <a:cubicBezTo>
                                      <a:pt x="456" y="323"/>
                                      <a:pt x="463" y="319"/>
                                      <a:pt x="464" y="315"/>
                                    </a:cubicBezTo>
                                    <a:cubicBezTo>
                                      <a:pt x="466" y="307"/>
                                      <a:pt x="459" y="305"/>
                                      <a:pt x="452" y="304"/>
                                    </a:cubicBezTo>
                                    <a:cubicBezTo>
                                      <a:pt x="442" y="302"/>
                                      <a:pt x="432" y="299"/>
                                      <a:pt x="422" y="299"/>
                                    </a:cubicBezTo>
                                    <a:cubicBezTo>
                                      <a:pt x="417" y="299"/>
                                      <a:pt x="413" y="303"/>
                                      <a:pt x="408" y="306"/>
                                    </a:cubicBezTo>
                                    <a:cubicBezTo>
                                      <a:pt x="411" y="310"/>
                                      <a:pt x="413" y="317"/>
                                      <a:pt x="417" y="318"/>
                                    </a:cubicBezTo>
                                    <a:cubicBezTo>
                                      <a:pt x="427" y="322"/>
                                      <a:pt x="438" y="322"/>
                                      <a:pt x="453" y="325"/>
                                    </a:cubicBezTo>
                                    <a:close/>
                                    <a:moveTo>
                                      <a:pt x="240" y="177"/>
                                    </a:moveTo>
                                    <a:cubicBezTo>
                                      <a:pt x="231" y="163"/>
                                      <a:pt x="222" y="150"/>
                                      <a:pt x="213" y="138"/>
                                    </a:cubicBezTo>
                                    <a:cubicBezTo>
                                      <a:pt x="211" y="136"/>
                                      <a:pt x="204" y="136"/>
                                      <a:pt x="202" y="138"/>
                                    </a:cubicBezTo>
                                    <a:cubicBezTo>
                                      <a:pt x="200" y="141"/>
                                      <a:pt x="197" y="148"/>
                                      <a:pt x="199" y="151"/>
                                    </a:cubicBezTo>
                                    <a:cubicBezTo>
                                      <a:pt x="205" y="162"/>
                                      <a:pt x="213" y="173"/>
                                      <a:pt x="221" y="184"/>
                                    </a:cubicBezTo>
                                    <a:cubicBezTo>
                                      <a:pt x="223" y="186"/>
                                      <a:pt x="229" y="188"/>
                                      <a:pt x="232" y="187"/>
                                    </a:cubicBezTo>
                                    <a:cubicBezTo>
                                      <a:pt x="234" y="186"/>
                                      <a:pt x="236" y="181"/>
                                      <a:pt x="240" y="177"/>
                                    </a:cubicBezTo>
                                    <a:close/>
                                    <a:moveTo>
                                      <a:pt x="362" y="176"/>
                                    </a:moveTo>
                                    <a:cubicBezTo>
                                      <a:pt x="366" y="181"/>
                                      <a:pt x="367" y="185"/>
                                      <a:pt x="370" y="186"/>
                                    </a:cubicBezTo>
                                    <a:cubicBezTo>
                                      <a:pt x="373" y="188"/>
                                      <a:pt x="379" y="187"/>
                                      <a:pt x="380" y="185"/>
                                    </a:cubicBezTo>
                                    <a:cubicBezTo>
                                      <a:pt x="389" y="173"/>
                                      <a:pt x="396" y="162"/>
                                      <a:pt x="403" y="149"/>
                                    </a:cubicBezTo>
                                    <a:cubicBezTo>
                                      <a:pt x="405" y="147"/>
                                      <a:pt x="402" y="141"/>
                                      <a:pt x="400" y="138"/>
                                    </a:cubicBezTo>
                                    <a:cubicBezTo>
                                      <a:pt x="398" y="136"/>
                                      <a:pt x="391" y="136"/>
                                      <a:pt x="389" y="138"/>
                                    </a:cubicBezTo>
                                    <a:cubicBezTo>
                                      <a:pt x="380" y="150"/>
                                      <a:pt x="372" y="163"/>
                                      <a:pt x="362" y="176"/>
                                    </a:cubicBezTo>
                                    <a:close/>
                                    <a:moveTo>
                                      <a:pt x="148" y="205"/>
                                    </a:moveTo>
                                    <a:cubicBezTo>
                                      <a:pt x="144" y="208"/>
                                      <a:pt x="139" y="210"/>
                                      <a:pt x="139" y="213"/>
                                    </a:cubicBezTo>
                                    <a:cubicBezTo>
                                      <a:pt x="138" y="217"/>
                                      <a:pt x="139" y="224"/>
                                      <a:pt x="142" y="225"/>
                                    </a:cubicBezTo>
                                    <a:cubicBezTo>
                                      <a:pt x="154" y="232"/>
                                      <a:pt x="167" y="237"/>
                                      <a:pt x="180" y="242"/>
                                    </a:cubicBezTo>
                                    <a:cubicBezTo>
                                      <a:pt x="182" y="243"/>
                                      <a:pt x="188" y="240"/>
                                      <a:pt x="190" y="237"/>
                                    </a:cubicBezTo>
                                    <a:cubicBezTo>
                                      <a:pt x="192" y="235"/>
                                      <a:pt x="191" y="228"/>
                                      <a:pt x="189" y="227"/>
                                    </a:cubicBezTo>
                                    <a:cubicBezTo>
                                      <a:pt x="175" y="219"/>
                                      <a:pt x="162" y="212"/>
                                      <a:pt x="148" y="205"/>
                                    </a:cubicBezTo>
                                    <a:close/>
                                    <a:moveTo>
                                      <a:pt x="421" y="244"/>
                                    </a:moveTo>
                                    <a:cubicBezTo>
                                      <a:pt x="435" y="237"/>
                                      <a:pt x="448" y="231"/>
                                      <a:pt x="461" y="224"/>
                                    </a:cubicBezTo>
                                    <a:cubicBezTo>
                                      <a:pt x="463" y="223"/>
                                      <a:pt x="465" y="216"/>
                                      <a:pt x="464" y="213"/>
                                    </a:cubicBezTo>
                                    <a:cubicBezTo>
                                      <a:pt x="462" y="210"/>
                                      <a:pt x="456" y="207"/>
                                      <a:pt x="454" y="208"/>
                                    </a:cubicBezTo>
                                    <a:cubicBezTo>
                                      <a:pt x="440" y="213"/>
                                      <a:pt x="427" y="219"/>
                                      <a:pt x="414" y="226"/>
                                    </a:cubicBezTo>
                                    <a:cubicBezTo>
                                      <a:pt x="412" y="227"/>
                                      <a:pt x="410" y="233"/>
                                      <a:pt x="411" y="236"/>
                                    </a:cubicBezTo>
                                    <a:cubicBezTo>
                                      <a:pt x="413" y="239"/>
                                      <a:pt x="417" y="241"/>
                                      <a:pt x="421" y="244"/>
                                    </a:cubicBezTo>
                                    <a:close/>
                                    <a:moveTo>
                                      <a:pt x="147" y="325"/>
                                    </a:moveTo>
                                    <a:cubicBezTo>
                                      <a:pt x="163" y="322"/>
                                      <a:pt x="174" y="322"/>
                                      <a:pt x="185" y="318"/>
                                    </a:cubicBezTo>
                                    <a:cubicBezTo>
                                      <a:pt x="189" y="317"/>
                                      <a:pt x="192" y="311"/>
                                      <a:pt x="195" y="307"/>
                                    </a:cubicBezTo>
                                    <a:cubicBezTo>
                                      <a:pt x="190" y="304"/>
                                      <a:pt x="185" y="299"/>
                                      <a:pt x="180" y="299"/>
                                    </a:cubicBezTo>
                                    <a:cubicBezTo>
                                      <a:pt x="170" y="299"/>
                                      <a:pt x="159" y="301"/>
                                      <a:pt x="149" y="304"/>
                                    </a:cubicBezTo>
                                    <a:cubicBezTo>
                                      <a:pt x="144" y="306"/>
                                      <a:pt x="141" y="311"/>
                                      <a:pt x="137" y="315"/>
                                    </a:cubicBezTo>
                                    <a:cubicBezTo>
                                      <a:pt x="141" y="319"/>
                                      <a:pt x="145" y="322"/>
                                      <a:pt x="147" y="325"/>
                                    </a:cubicBezTo>
                                    <a:close/>
                                    <a:moveTo>
                                      <a:pt x="311" y="143"/>
                                    </a:moveTo>
                                    <a:cubicBezTo>
                                      <a:pt x="311" y="143"/>
                                      <a:pt x="311" y="143"/>
                                      <a:pt x="311" y="143"/>
                                    </a:cubicBezTo>
                                    <a:cubicBezTo>
                                      <a:pt x="311" y="136"/>
                                      <a:pt x="312" y="130"/>
                                      <a:pt x="311" y="124"/>
                                    </a:cubicBezTo>
                                    <a:cubicBezTo>
                                      <a:pt x="310" y="120"/>
                                      <a:pt x="305" y="114"/>
                                      <a:pt x="302" y="114"/>
                                    </a:cubicBezTo>
                                    <a:cubicBezTo>
                                      <a:pt x="298" y="115"/>
                                      <a:pt x="292" y="120"/>
                                      <a:pt x="292" y="123"/>
                                    </a:cubicBezTo>
                                    <a:cubicBezTo>
                                      <a:pt x="291" y="136"/>
                                      <a:pt x="291" y="149"/>
                                      <a:pt x="292" y="162"/>
                                    </a:cubicBezTo>
                                    <a:cubicBezTo>
                                      <a:pt x="292" y="165"/>
                                      <a:pt x="298" y="168"/>
                                      <a:pt x="302" y="171"/>
                                    </a:cubicBezTo>
                                    <a:cubicBezTo>
                                      <a:pt x="305" y="168"/>
                                      <a:pt x="310" y="165"/>
                                      <a:pt x="311" y="160"/>
                                    </a:cubicBezTo>
                                    <a:cubicBezTo>
                                      <a:pt x="312" y="155"/>
                                      <a:pt x="311" y="149"/>
                                      <a:pt x="311" y="143"/>
                                    </a:cubicBezTo>
                                    <a:close/>
                                    <a:moveTo>
                                      <a:pt x="301" y="377"/>
                                    </a:moveTo>
                                    <a:cubicBezTo>
                                      <a:pt x="308" y="377"/>
                                      <a:pt x="315" y="377"/>
                                      <a:pt x="323" y="377"/>
                                    </a:cubicBezTo>
                                    <a:cubicBezTo>
                                      <a:pt x="329" y="378"/>
                                      <a:pt x="331" y="376"/>
                                      <a:pt x="333" y="369"/>
                                    </a:cubicBezTo>
                                    <a:cubicBezTo>
                                      <a:pt x="336" y="356"/>
                                      <a:pt x="341" y="343"/>
                                      <a:pt x="345" y="331"/>
                                    </a:cubicBezTo>
                                    <a:cubicBezTo>
                                      <a:pt x="350" y="315"/>
                                      <a:pt x="357" y="300"/>
                                      <a:pt x="361" y="284"/>
                                    </a:cubicBezTo>
                                    <a:cubicBezTo>
                                      <a:pt x="366" y="260"/>
                                      <a:pt x="354" y="237"/>
                                      <a:pt x="332" y="227"/>
                                    </a:cubicBezTo>
                                    <a:cubicBezTo>
                                      <a:pt x="315" y="219"/>
                                      <a:pt x="297" y="218"/>
                                      <a:pt x="280" y="223"/>
                                    </a:cubicBezTo>
                                    <a:cubicBezTo>
                                      <a:pt x="258" y="229"/>
                                      <a:pt x="243" y="243"/>
                                      <a:pt x="241" y="268"/>
                                    </a:cubicBezTo>
                                    <a:cubicBezTo>
                                      <a:pt x="239" y="284"/>
                                      <a:pt x="242" y="299"/>
                                      <a:pt x="249" y="313"/>
                                    </a:cubicBezTo>
                                    <a:cubicBezTo>
                                      <a:pt x="258" y="332"/>
                                      <a:pt x="267" y="350"/>
                                      <a:pt x="270" y="371"/>
                                    </a:cubicBezTo>
                                    <a:cubicBezTo>
                                      <a:pt x="271" y="374"/>
                                      <a:pt x="275" y="377"/>
                                      <a:pt x="277" y="377"/>
                                    </a:cubicBezTo>
                                    <a:cubicBezTo>
                                      <a:pt x="285" y="378"/>
                                      <a:pt x="293" y="377"/>
                                      <a:pt x="301" y="377"/>
                                    </a:cubicBezTo>
                                    <a:close/>
                                  </a:path>
                                </a:pathLst>
                              </a:custGeom>
                              <a:solidFill>
                                <a:srgbClr val="0074A4"/>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8F7018C" id="Freeform 5" o:spid="_x0000_s1026" style="position:absolute;margin-left:16.25pt;margin-top:4.25pt;width:33.8pt;height:33.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428547,215027;713,212884;214630,291465;247431,283607;276666,199311;192525,138589;160438,227886;189673,291465;215343,302181;182542,310753;240300,320040;240300,302181;214630,330041;182542,337899;240300,347901;240300,330041;323015,232172;322302,217170;290927,218599;323015,232172;151881,98584;141898,107871;165429,133588;258126,125730;270961,132159;285223,98584;258126,125730;99115,152162;128350,172879;134768,162163;300197,174308;330858,152162;295205,161449;300197,174308;131915,227171;128350,213598;97689,225028;221761,102156;221761,88583;208212,87868;215343,122158;221761,102156;230317,269319;246004,236458;236735,162163;171847,191453;192525,265033;214630,269319" o:connectangles="0,0,0,0,0,0,0,0,0,0,0,0,0,0,0,0,0,0,0,0,0,0,0,0,0,0,0,0,0,0,0,0,0,0,0,0,0,0,0,0,0,0,0,0,0,0,0,0"/>
                      <o:lock v:ext="edit" verticies="t"/>
                      <w10:wrap anchorx="margin"/>
                    </v:shape>
                  </w:pict>
                </mc:Fallback>
              </mc:AlternateContent>
            </w:r>
          </w:p>
        </w:tc>
        <w:tc>
          <w:tcPr>
            <w:tcW w:w="6942" w:type="dxa"/>
            <w:shd w:val="clear" w:color="auto" w:fill="FFFFFF" w:themeFill="background1"/>
          </w:tcPr>
          <w:p w14:paraId="6B70C4CC" w14:textId="285D666D" w:rsidR="007E4A66" w:rsidRDefault="00BB1211" w:rsidP="000C5443">
            <w:pPr>
              <w:pStyle w:val="CVTabletext"/>
            </w:pPr>
            <w:r>
              <w:t xml:space="preserve">Tip: </w:t>
            </w:r>
            <w:r w:rsidR="000C5443">
              <w:t xml:space="preserve">The information </w:t>
            </w:r>
            <w:r w:rsidR="00D24206">
              <w:t>help</w:t>
            </w:r>
            <w:r w:rsidR="000C5443">
              <w:t>s</w:t>
            </w:r>
            <w:r w:rsidR="00D24206">
              <w:t xml:space="preserve"> the user solve a problem faster or to perform</w:t>
            </w:r>
            <w:r w:rsidR="00645983">
              <w:t xml:space="preserve"> an action </w:t>
            </w:r>
            <w:r w:rsidR="000C5443">
              <w:t>differentl</w:t>
            </w:r>
            <w:r w:rsidR="00645983">
              <w:t>y.</w:t>
            </w:r>
          </w:p>
        </w:tc>
      </w:tr>
    </w:tbl>
    <w:p w14:paraId="50A74C6C" w14:textId="77777777" w:rsidR="007E582B" w:rsidRDefault="007E582B" w:rsidP="007E582B">
      <w:pPr>
        <w:pStyle w:val="CVspacebeforetable"/>
      </w:pPr>
    </w:p>
    <w:p w14:paraId="1E1F5CC5" w14:textId="77777777" w:rsidR="00531930" w:rsidRDefault="00531930" w:rsidP="00531930">
      <w:pPr>
        <w:pStyle w:val="CVspacebeforetable"/>
      </w:pPr>
    </w:p>
    <w:p w14:paraId="54B3A3AC" w14:textId="77777777" w:rsidR="008B57DC" w:rsidRDefault="008B57DC" w:rsidP="00A4125B">
      <w:pPr>
        <w:pStyle w:val="ChapterBodyCopy"/>
        <w:sectPr w:rsidR="008B57DC" w:rsidSect="00A44AA2">
          <w:footerReference w:type="even" r:id="rId30"/>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3185C7C0" w:rsidR="006F4FE0" w:rsidRDefault="004C11FC" w:rsidP="00A9008D">
      <w:pPr>
        <w:pStyle w:val="ExhibitnewCVTitle"/>
      </w:pPr>
      <w:bookmarkStart w:id="22" w:name="_Toc25574495"/>
      <w:r>
        <w:t>Unified Ecosystem Experience</w:t>
      </w:r>
      <w:r w:rsidR="004C5A53">
        <w:t xml:space="preserve"> (UEE)</w:t>
      </w:r>
      <w:r w:rsidR="004C5A53">
        <w:rPr>
          <w:rFonts w:cstheme="majorHAnsi"/>
        </w:rPr>
        <w:t>—</w:t>
      </w:r>
      <w:r w:rsidR="00A8014D">
        <w:t>U</w:t>
      </w:r>
      <w:r w:rsidR="006F4FE0">
        <w:t xml:space="preserve">ser </w:t>
      </w:r>
      <w:r w:rsidR="00A8014D">
        <w:t>F</w:t>
      </w:r>
      <w:r w:rsidR="00F878B0">
        <w:t>unction</w:t>
      </w:r>
      <w:bookmarkEnd w:id="22"/>
    </w:p>
    <w:p w14:paraId="12D327A8" w14:textId="77777777" w:rsidR="00C61212" w:rsidRDefault="00C61212" w:rsidP="001E1A99"/>
    <w:p w14:paraId="49A50C68" w14:textId="3B21ABC4" w:rsidR="00F878B0" w:rsidRDefault="007F3350" w:rsidP="00C61212">
      <w:pPr>
        <w:jc w:val="center"/>
      </w:pPr>
      <w:r>
        <w:rPr>
          <w:noProof/>
          <w:lang w:val="en-IN" w:eastAsia="en-IN"/>
        </w:rPr>
        <w:drawing>
          <wp:inline distT="0" distB="0" distL="0" distR="0" wp14:anchorId="15C74A09" wp14:editId="06642E75">
            <wp:extent cx="5486400" cy="3267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E_Updated_Low (1).jpg"/>
                    <pic:cNvPicPr/>
                  </pic:nvPicPr>
                  <pic:blipFill>
                    <a:blip r:embed="rId31">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21272B57" w14:textId="2B72D9D6" w:rsidR="006E478F" w:rsidRDefault="006E478F" w:rsidP="006B5673">
      <w:pPr>
        <w:pStyle w:val="Heading1"/>
        <w:numPr>
          <w:ilvl w:val="0"/>
          <w:numId w:val="17"/>
        </w:numPr>
      </w:pPr>
      <w:bookmarkStart w:id="23" w:name="_Toc25574496"/>
      <w:r>
        <w:lastRenderedPageBreak/>
        <w:t>Coreo UEE</w:t>
      </w:r>
      <w:r>
        <w:rPr>
          <w:rFonts w:cstheme="majorHAnsi"/>
        </w:rPr>
        <w:t xml:space="preserve"> </w:t>
      </w:r>
      <w:r>
        <w:t>Overview</w:t>
      </w:r>
      <w:bookmarkEnd w:id="23"/>
    </w:p>
    <w:p w14:paraId="261CE885" w14:textId="0B4BE2F9" w:rsidR="00CC14B3" w:rsidRDefault="00CC14B3" w:rsidP="00CC14B3">
      <w:pPr>
        <w:pStyle w:val="CVChapterBodyCopy"/>
      </w:pPr>
      <w:r>
        <w:t>Coreo UEE provides the convenience of viewing all the applications</w:t>
      </w:r>
      <w:r w:rsidR="00C2063A">
        <w:t xml:space="preserve"> available through </w:t>
      </w:r>
      <w:r w:rsidR="00E106ED">
        <w:t xml:space="preserve">the </w:t>
      </w:r>
      <w:r w:rsidR="00C2063A">
        <w:t xml:space="preserve">Okta </w:t>
      </w:r>
      <w:r w:rsidR="00023AEA">
        <w:t>single sign-on (</w:t>
      </w:r>
      <w:r w:rsidR="00C2063A">
        <w:t>SSO</w:t>
      </w:r>
      <w:r w:rsidR="00023AEA">
        <w:t>)</w:t>
      </w:r>
      <w:r w:rsidR="00C2063A">
        <w:t xml:space="preserve"> accou</w:t>
      </w:r>
      <w:bookmarkStart w:id="24" w:name="tooltip"/>
      <w:bookmarkEnd w:id="24"/>
      <w:r w:rsidR="00C2063A">
        <w:t>nt</w:t>
      </w:r>
      <w:r>
        <w:t xml:space="preserve"> that </w:t>
      </w:r>
      <w:r w:rsidR="001E5F8D">
        <w:t>the users</w:t>
      </w:r>
      <w:r>
        <w:t xml:space="preserve"> ha</w:t>
      </w:r>
      <w:r w:rsidR="00682519">
        <w:t>ve access to on standard screen monitors</w:t>
      </w:r>
      <w:r>
        <w:t xml:space="preserve"> and wide</w:t>
      </w:r>
      <w:r w:rsidR="00682519">
        <w:t>screen monitors</w:t>
      </w:r>
      <w:r w:rsidR="00862142">
        <w:t xml:space="preserve"> either</w:t>
      </w:r>
      <w:r w:rsidR="00E4107D">
        <w:t xml:space="preserve"> in a </w:t>
      </w:r>
      <w:bookmarkStart w:id="25" w:name="SinglePanelMode"/>
      <w:r w:rsidR="00E4107D" w:rsidRPr="006637C4">
        <w:t>single-</w:t>
      </w:r>
      <w:r w:rsidRPr="006637C4">
        <w:t>panel mode</w:t>
      </w:r>
      <w:r>
        <w:t xml:space="preserve"> </w:t>
      </w:r>
      <w:bookmarkEnd w:id="25"/>
      <w:r>
        <w:t xml:space="preserve">or </w:t>
      </w:r>
      <w:r w:rsidR="001E5F8D">
        <w:t xml:space="preserve">in a </w:t>
      </w:r>
      <w:r>
        <w:t>multi-panel mode.</w:t>
      </w:r>
    </w:p>
    <w:p w14:paraId="7EB6ACAE" w14:textId="277D7962" w:rsidR="00303C01" w:rsidRDefault="00303C01" w:rsidP="00303C01">
      <w:pPr>
        <w:pStyle w:val="CVChapterBodyCopy"/>
      </w:pPr>
      <w:r>
        <w:t>The</w:t>
      </w:r>
      <w:r w:rsidR="00F60A9B">
        <w:t xml:space="preserve"> following</w:t>
      </w:r>
      <w:r>
        <w:t xml:space="preserve"> illustration </w:t>
      </w:r>
      <w:r w:rsidR="00682519">
        <w:t>gives</w:t>
      </w:r>
      <w:r>
        <w:t xml:space="preserve"> an overview of </w:t>
      </w:r>
      <w:r w:rsidR="00C3622D">
        <w:t xml:space="preserve">how the </w:t>
      </w:r>
      <w:r>
        <w:t>UEE application</w:t>
      </w:r>
      <w:r w:rsidR="00C3622D">
        <w:t xml:space="preserve"> works</w:t>
      </w:r>
      <w:r>
        <w:t>:</w:t>
      </w:r>
    </w:p>
    <w:p w14:paraId="25895A4A" w14:textId="776C8F36" w:rsidR="00303C01" w:rsidRDefault="00786A8D" w:rsidP="00303C01">
      <w:pPr>
        <w:pStyle w:val="CVFigure"/>
      </w:pPr>
      <w:r>
        <w:rPr>
          <w:sz w:val="16"/>
          <w:szCs w:val="16"/>
        </w:rPr>
        <w:drawing>
          <wp:inline distT="0" distB="0" distL="0" distR="0" wp14:anchorId="1ABEFE3C" wp14:editId="4C56F713">
            <wp:extent cx="4579952" cy="354999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UEEDiagram - icon.jpg"/>
                    <pic:cNvPicPr/>
                  </pic:nvPicPr>
                  <pic:blipFill>
                    <a:blip r:embed="rId32">
                      <a:extLst>
                        <a:ext uri="{28A0092B-C50C-407E-A947-70E740481C1C}">
                          <a14:useLocalDpi xmlns:a14="http://schemas.microsoft.com/office/drawing/2010/main" val="0"/>
                        </a:ext>
                      </a:extLst>
                    </a:blip>
                    <a:stretch>
                      <a:fillRect/>
                    </a:stretch>
                  </pic:blipFill>
                  <pic:spPr>
                    <a:xfrm>
                      <a:off x="0" y="0"/>
                      <a:ext cx="4621761" cy="3582401"/>
                    </a:xfrm>
                    <a:prstGeom prst="rect">
                      <a:avLst/>
                    </a:prstGeom>
                  </pic:spPr>
                </pic:pic>
              </a:graphicData>
            </a:graphic>
          </wp:inline>
        </w:drawing>
      </w:r>
    </w:p>
    <w:p w14:paraId="0C52BC94" w14:textId="48266171" w:rsidR="00303C01" w:rsidRDefault="00663994" w:rsidP="00303C01">
      <w:pPr>
        <w:pStyle w:val="CVFigureCaption"/>
      </w:pPr>
      <w:r>
        <w:t>Coreo UEE Overview</w:t>
      </w:r>
    </w:p>
    <w:tbl>
      <w:tblPr>
        <w:tblStyle w:val="TableGrid"/>
        <w:tblW w:w="0" w:type="auto"/>
        <w:tblInd w:w="196" w:type="dxa"/>
        <w:tblBorders>
          <w:insideH w:val="none" w:sz="0" w:space="0" w:color="auto"/>
          <w:insideV w:val="none" w:sz="0" w:space="0" w:color="auto"/>
        </w:tblBorders>
        <w:tblLook w:val="04A0" w:firstRow="1" w:lastRow="0" w:firstColumn="1" w:lastColumn="0" w:noHBand="0" w:noVBand="1"/>
      </w:tblPr>
      <w:tblGrid>
        <w:gridCol w:w="911"/>
        <w:gridCol w:w="7365"/>
      </w:tblGrid>
      <w:tr w:rsidR="00110682" w14:paraId="67E396FD" w14:textId="77777777" w:rsidTr="00110682">
        <w:trPr>
          <w:trHeight w:val="989"/>
        </w:trPr>
        <w:tc>
          <w:tcPr>
            <w:tcW w:w="911" w:type="dxa"/>
            <w:vAlign w:val="center"/>
          </w:tcPr>
          <w:p w14:paraId="55B5228D" w14:textId="77777777" w:rsidR="00110682" w:rsidRDefault="00110682" w:rsidP="00D41E39">
            <w:pPr>
              <w:pStyle w:val="ChapterBodyCopy"/>
            </w:pPr>
            <w:r w:rsidRPr="007132F5">
              <w:rPr>
                <w:noProof/>
                <w:lang w:val="en-IN" w:eastAsia="en-IN"/>
              </w:rPr>
              <w:drawing>
                <wp:inline distT="0" distB="0" distL="0" distR="0" wp14:anchorId="2124481F" wp14:editId="3F517310">
                  <wp:extent cx="441691" cy="438150"/>
                  <wp:effectExtent l="0" t="0" r="0" b="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20FB6878" w14:textId="47135C78" w:rsidR="00110682" w:rsidRDefault="00110682" w:rsidP="00324246">
            <w:pPr>
              <w:pStyle w:val="CVCalloutNote"/>
            </w:pPr>
            <w:r>
              <w:t>As a pre-</w:t>
            </w:r>
            <w:r w:rsidRPr="00110682">
              <w:t xml:space="preserve">requisite </w:t>
            </w:r>
            <w:r>
              <w:t xml:space="preserve">to use the Coreo UEE application, you must have the access rights to the Coreo View application given by </w:t>
            </w:r>
            <w:r w:rsidR="00324246">
              <w:t>your</w:t>
            </w:r>
            <w:r>
              <w:t xml:space="preserve"> </w:t>
            </w:r>
            <w:commentRangeStart w:id="26"/>
            <w:commentRangeStart w:id="27"/>
            <w:r>
              <w:t>Okta</w:t>
            </w:r>
            <w:commentRangeEnd w:id="26"/>
            <w:r w:rsidR="00186FAF">
              <w:rPr>
                <w:rStyle w:val="CommentReference"/>
                <w:rFonts w:asciiTheme="minorHAnsi" w:hAnsiTheme="minorHAnsi"/>
                <w:b w:val="0"/>
                <w:noProof w:val="0"/>
                <w:color w:val="auto"/>
              </w:rPr>
              <w:commentReference w:id="26"/>
            </w:r>
            <w:commentRangeEnd w:id="27"/>
            <w:r w:rsidR="005B67C9">
              <w:rPr>
                <w:rStyle w:val="CommentReference"/>
                <w:rFonts w:asciiTheme="minorHAnsi" w:hAnsiTheme="minorHAnsi"/>
                <w:b w:val="0"/>
                <w:noProof w:val="0"/>
                <w:color w:val="auto"/>
              </w:rPr>
              <w:commentReference w:id="27"/>
            </w:r>
            <w:r>
              <w:t xml:space="preserve"> administrator.</w:t>
            </w:r>
          </w:p>
        </w:tc>
      </w:tr>
    </w:tbl>
    <w:p w14:paraId="1DDFF908" w14:textId="77777777" w:rsidR="00110682" w:rsidRDefault="00110682" w:rsidP="003B6E4D">
      <w:pPr>
        <w:pStyle w:val="CVspacebeforetable"/>
      </w:pPr>
    </w:p>
    <w:p w14:paraId="76C1C82A" w14:textId="4A2F9124" w:rsidR="00C2063A" w:rsidRDefault="00C2063A" w:rsidP="00303C01">
      <w:pPr>
        <w:pStyle w:val="CVChapterBodyCopy"/>
      </w:pPr>
      <w:r>
        <w:t>Use the display settings feature in UEE to do the following:</w:t>
      </w:r>
    </w:p>
    <w:p w14:paraId="6495B121" w14:textId="5EA872C2" w:rsidR="00C2063A" w:rsidRDefault="00C2063A" w:rsidP="002402BD">
      <w:pPr>
        <w:pStyle w:val="ListBullet"/>
      </w:pPr>
      <w:r>
        <w:t xml:space="preserve">Configure the </w:t>
      </w:r>
      <w:r w:rsidR="00A25EEC">
        <w:t>monitor</w:t>
      </w:r>
      <w:r>
        <w:t xml:space="preserve"> screen to view the applications either in a </w:t>
      </w:r>
      <w:r w:rsidR="00E4107D">
        <w:t>single-</w:t>
      </w:r>
      <w:r w:rsidR="00E106ED">
        <w:t>panel mode or in a multi-</w:t>
      </w:r>
      <w:r>
        <w:t>panel mode.</w:t>
      </w:r>
    </w:p>
    <w:p w14:paraId="6A26C780" w14:textId="4997F3FD" w:rsidR="00E106ED" w:rsidRDefault="00C2063A" w:rsidP="002402BD">
      <w:pPr>
        <w:pStyle w:val="ListBullet"/>
      </w:pPr>
      <w:r>
        <w:t>Change the toolbar preference on the UEE screen to pin the applications and presets so that the user can apply the required configurations to the screen easily.</w:t>
      </w:r>
    </w:p>
    <w:p w14:paraId="65781FA7" w14:textId="77777777" w:rsidR="00E106ED" w:rsidRDefault="00E106ED">
      <w:pPr>
        <w:spacing w:after="0" w:line="240" w:lineRule="auto"/>
        <w:rPr>
          <w:rFonts w:ascii="Calibri" w:hAnsi="Calibri"/>
        </w:rPr>
      </w:pPr>
      <w:r>
        <w:br w:type="page"/>
      </w:r>
    </w:p>
    <w:p w14:paraId="587E1A42" w14:textId="1C41BE1D" w:rsidR="00291873" w:rsidRDefault="0054355C" w:rsidP="006B5673">
      <w:pPr>
        <w:pStyle w:val="Heading1"/>
        <w:numPr>
          <w:ilvl w:val="0"/>
          <w:numId w:val="17"/>
        </w:numPr>
      </w:pPr>
      <w:bookmarkStart w:id="28" w:name="_Toc25574497"/>
      <w:r>
        <w:lastRenderedPageBreak/>
        <w:t xml:space="preserve">User </w:t>
      </w:r>
      <w:r w:rsidR="001074CE">
        <w:t>O</w:t>
      </w:r>
      <w:r w:rsidR="00EE3D53">
        <w:t>n</w:t>
      </w:r>
      <w:r w:rsidR="00070AA9">
        <w:t>boarding</w:t>
      </w:r>
      <w:bookmarkEnd w:id="28"/>
    </w:p>
    <w:p w14:paraId="71806805" w14:textId="55E38BBB" w:rsidR="00EE6712" w:rsidRDefault="000865D9" w:rsidP="0070144A">
      <w:pPr>
        <w:pStyle w:val="CV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548FE">
        <w:t xml:space="preserve">ail verification link from the </w:t>
      </w:r>
      <w:commentRangeStart w:id="29"/>
      <w:commentRangeStart w:id="30"/>
      <w:r w:rsidR="007548FE">
        <w:t>O</w:t>
      </w:r>
      <w:r w:rsidRPr="000865D9">
        <w:t>kta system</w:t>
      </w:r>
      <w:r w:rsidR="0006687C">
        <w:t xml:space="preserve"> administrator </w:t>
      </w:r>
      <w:commentRangeEnd w:id="29"/>
      <w:r w:rsidR="00005276">
        <w:rPr>
          <w:rStyle w:val="CommentReference"/>
          <w:rFonts w:asciiTheme="minorHAnsi" w:hAnsiTheme="minorHAnsi"/>
          <w:color w:val="auto"/>
        </w:rPr>
        <w:commentReference w:id="29"/>
      </w:r>
      <w:commentRangeEnd w:id="30"/>
      <w:r w:rsidR="00F2075E">
        <w:rPr>
          <w:rStyle w:val="CommentReference"/>
          <w:rFonts w:asciiTheme="minorHAnsi" w:hAnsiTheme="minorHAnsi"/>
          <w:color w:val="auto"/>
        </w:rPr>
        <w:commentReference w:id="30"/>
      </w:r>
      <w:r w:rsidR="0006687C">
        <w:t>to activate the O</w:t>
      </w:r>
      <w:r w:rsidRPr="000865D9">
        <w:t xml:space="preserve">kta </w:t>
      </w:r>
      <w:r w:rsidR="003F53F9">
        <w:t xml:space="preserve">SSO </w:t>
      </w:r>
      <w:r w:rsidRPr="000865D9">
        <w:t>acco</w:t>
      </w:r>
      <w:r w:rsidR="00BB5568">
        <w:t>unt</w:t>
      </w:r>
      <w:r w:rsidRPr="000865D9">
        <w:t>.</w:t>
      </w:r>
    </w:p>
    <w:p w14:paraId="095E3445" w14:textId="21F58258" w:rsidR="00DF7250" w:rsidRDefault="00E106ED" w:rsidP="0070144A">
      <w:pPr>
        <w:pStyle w:val="CVChapterBodyCopy"/>
      </w:pPr>
      <w:r>
        <w:t xml:space="preserve">The </w:t>
      </w:r>
      <w:r w:rsidR="0006687C">
        <w:t>O</w:t>
      </w:r>
      <w:r w:rsidR="00DF7250">
        <w:t>kta</w:t>
      </w:r>
      <w:r w:rsidR="007656BF">
        <w:t xml:space="preserve"> </w:t>
      </w:r>
      <w:r w:rsidR="005D4273">
        <w:t>single sign-o</w:t>
      </w:r>
      <w:r w:rsidR="007656BF">
        <w:t>n</w:t>
      </w:r>
      <w:r w:rsidR="003F53F9">
        <w:t xml:space="preserve"> </w:t>
      </w:r>
      <w:r w:rsidR="007656BF">
        <w:t>(SSO)</w:t>
      </w:r>
      <w:r w:rsidR="00DF7250">
        <w:t xml:space="preserve"> </w:t>
      </w:r>
      <w:r>
        <w:t xml:space="preserve">service </w:t>
      </w:r>
      <w:r w:rsidR="00DF7250">
        <w:t>provides a single secure</w:t>
      </w:r>
      <w:r w:rsidR="000A092B">
        <w:t xml:space="preserve"> home page to </w:t>
      </w:r>
      <w:r w:rsidR="00EE6712">
        <w:t>log into</w:t>
      </w:r>
      <w:r w:rsidR="000A092B">
        <w:t xml:space="preserve"> the UEE</w:t>
      </w:r>
      <w:r w:rsidR="00DF7250">
        <w:t xml:space="preserve"> application</w:t>
      </w:r>
      <w:r w:rsidR="00EE6712">
        <w:t xml:space="preserve"> and other applications </w:t>
      </w:r>
      <w:r w:rsidR="00943710">
        <w:t xml:space="preserve">including those </w:t>
      </w:r>
      <w:r w:rsidR="00EE6712">
        <w:t>that are part of the Coreo ecosystem</w:t>
      </w:r>
      <w:r w:rsidR="00DF7250">
        <w:t>.</w:t>
      </w:r>
    </w:p>
    <w:p w14:paraId="0C2FACF2" w14:textId="230DCFB7" w:rsidR="00EE6712" w:rsidRDefault="00EE6712" w:rsidP="0070144A">
      <w:pPr>
        <w:pStyle w:val="CVChapterBodyCopy"/>
      </w:pPr>
      <w:r>
        <w:t xml:space="preserve">As a user, you can access only those applications for which you have permission for and based on </w:t>
      </w:r>
      <w:r w:rsidR="00363C8D">
        <w:t>the</w:t>
      </w:r>
      <w:r>
        <w:t xml:space="preserve"> role</w:t>
      </w:r>
      <w:r w:rsidR="00363C8D">
        <w:t xml:space="preserve"> assigned to you by your </w:t>
      </w:r>
      <w:r w:rsidR="002519E5">
        <w:t>system</w:t>
      </w:r>
      <w:r w:rsidR="00363C8D">
        <w:t xml:space="preserve"> ad</w:t>
      </w:r>
      <w:r w:rsidR="002519E5">
        <w:t>ministrator</w:t>
      </w:r>
      <w:r>
        <w:t>.</w:t>
      </w:r>
    </w:p>
    <w:p w14:paraId="23A51F2C" w14:textId="313207D9" w:rsidR="00E90D53" w:rsidRDefault="00F77A41" w:rsidP="00540301">
      <w:pPr>
        <w:pStyle w:val="CVFigure"/>
      </w:pPr>
      <w:r>
        <w:drawing>
          <wp:inline distT="0" distB="0" distL="0" distR="0" wp14:anchorId="6763D224" wp14:editId="32B7FA84">
            <wp:extent cx="3714286" cy="34952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33">
                      <a:extLst>
                        <a:ext uri="{28A0092B-C50C-407E-A947-70E740481C1C}">
                          <a14:useLocalDpi xmlns:a14="http://schemas.microsoft.com/office/drawing/2010/main" val="0"/>
                        </a:ext>
                      </a:extLst>
                    </a:blip>
                    <a:stretch>
                      <a:fillRect/>
                    </a:stretch>
                  </pic:blipFill>
                  <pic:spPr>
                    <a:xfrm>
                      <a:off x="0" y="0"/>
                      <a:ext cx="3714286" cy="3495238"/>
                    </a:xfrm>
                    <a:prstGeom prst="rect">
                      <a:avLst/>
                    </a:prstGeom>
                  </pic:spPr>
                </pic:pic>
              </a:graphicData>
            </a:graphic>
          </wp:inline>
        </w:drawing>
      </w:r>
    </w:p>
    <w:p w14:paraId="5957B673" w14:textId="5B6948AE" w:rsidR="009B2DA1" w:rsidRDefault="002A753E" w:rsidP="0070144A">
      <w:pPr>
        <w:pStyle w:val="CVFigureCaption"/>
      </w:pPr>
      <w:r>
        <w:t>Okta Single Sign-On (SSO) Login</w:t>
      </w:r>
    </w:p>
    <w:p w14:paraId="3C0BE697" w14:textId="77777777" w:rsidR="0032215C" w:rsidRPr="00DC353B" w:rsidRDefault="0032215C" w:rsidP="00DC353B">
      <w:r>
        <w:br w:type="page"/>
      </w:r>
    </w:p>
    <w:p w14:paraId="4DD0A9AA" w14:textId="40E21351" w:rsidR="00111B88" w:rsidRDefault="00387A37" w:rsidP="00111B88">
      <w:pPr>
        <w:pStyle w:val="Heading2"/>
      </w:pPr>
      <w:bookmarkStart w:id="31" w:name="_Toc25574498"/>
      <w:r>
        <w:lastRenderedPageBreak/>
        <w:t>Log into UEE</w:t>
      </w:r>
      <w:r w:rsidR="006B709E">
        <w:rPr>
          <w:rFonts w:cs="Calibri"/>
        </w:rPr>
        <w:t>—</w:t>
      </w:r>
      <w:r w:rsidR="00E9781E">
        <w:t>First Time User</w:t>
      </w:r>
      <w:bookmarkEnd w:id="31"/>
    </w:p>
    <w:p w14:paraId="7369F265" w14:textId="76135D1A" w:rsidR="0073714C" w:rsidRDefault="0073714C" w:rsidP="0073714C">
      <w:pPr>
        <w:pStyle w:val="CVChapterBodyCopy"/>
      </w:pPr>
      <w:r>
        <w:t>Foll</w:t>
      </w:r>
      <w:r w:rsidR="00C92F5C">
        <w:t>ow these steps to activate the 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28AD28B5" w:rsidR="0073714C" w:rsidRDefault="0073714C" w:rsidP="00115482">
      <w:pPr>
        <w:pStyle w:val="ListNumber"/>
        <w:numPr>
          <w:ilvl w:val="0"/>
          <w:numId w:val="18"/>
        </w:numPr>
      </w:pPr>
      <w:r w:rsidRPr="0073714C">
        <w:t>Open the email link sent to your email inbox b</w:t>
      </w:r>
      <w:r w:rsidR="001D7BAA">
        <w:t>y the O</w:t>
      </w:r>
      <w:r w:rsidRPr="0073714C">
        <w:t>kta administrator.</w:t>
      </w:r>
    </w:p>
    <w:p w14:paraId="69790D88" w14:textId="37E5B9E9" w:rsidR="0073714C" w:rsidRDefault="00D7167B" w:rsidP="001C6669">
      <w:pPr>
        <w:pStyle w:val="CVFigure"/>
        <w:jc w:val="left"/>
      </w:pPr>
      <w:commentRangeStart w:id="32"/>
      <w:r>
        <w:drawing>
          <wp:inline distT="0" distB="0" distL="0" distR="0" wp14:anchorId="0319E39C" wp14:editId="0374F615">
            <wp:extent cx="4533900" cy="44714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34">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commentRangeEnd w:id="32"/>
      <w:r w:rsidR="00940241">
        <w:rPr>
          <w:rStyle w:val="CommentReference"/>
          <w:noProof w:val="0"/>
          <w:lang w:val="en-US" w:eastAsia="en-US"/>
        </w:rPr>
        <w:commentReference w:id="32"/>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0FD957A8"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76450EB4">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35">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 xml:space="preserve">Create your Navvis </w:t>
      </w:r>
      <w:r w:rsidR="00F43108">
        <w:rPr>
          <w:b/>
        </w:rPr>
        <w:t xml:space="preserve">&amp; Company, LLC </w:t>
      </w:r>
      <w:r w:rsidRPr="00D47340">
        <w:rPr>
          <w:b/>
        </w:rPr>
        <w:t>account</w:t>
      </w:r>
      <w:r>
        <w:t xml:space="preserve"> screen opens.</w:t>
      </w:r>
    </w:p>
    <w:p w14:paraId="002E5218" w14:textId="65CD00C4" w:rsidR="00282D6C" w:rsidRPr="00282D6C" w:rsidRDefault="0012724C" w:rsidP="006D122C">
      <w:pPr>
        <w:pStyle w:val="CVFigure"/>
      </w:pPr>
      <w:r>
        <w:rPr>
          <w:sz w:val="16"/>
          <w:szCs w:val="16"/>
        </w:rPr>
        <w:drawing>
          <wp:inline distT="0" distB="0" distL="0" distR="0" wp14:anchorId="04A345A2" wp14:editId="5386BA99">
            <wp:extent cx="3104762" cy="57619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36">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1FAA1882" w14:textId="229AD0C6" w:rsidR="00282D6C" w:rsidRDefault="0012724C" w:rsidP="0012724C">
      <w:pPr>
        <w:pStyle w:val="CVFigureCaption"/>
      </w:pPr>
      <w:r w:rsidRPr="00D47340">
        <w:t xml:space="preserve">Create your Navvis </w:t>
      </w:r>
      <w:r>
        <w:t xml:space="preserve">&amp; Company, LLC </w:t>
      </w:r>
      <w:r w:rsidR="003F53F9">
        <w:t>A</w:t>
      </w:r>
      <w:r w:rsidRPr="00D47340">
        <w:t>ccount</w:t>
      </w:r>
      <w:r>
        <w:t xml:space="preserve"> </w:t>
      </w:r>
      <w:r w:rsidR="00282D6C" w:rsidRPr="0012724C">
        <w:t>Screen</w:t>
      </w:r>
    </w:p>
    <w:p w14:paraId="0B63AAFB" w14:textId="612A2962" w:rsidR="00282D6C" w:rsidRDefault="00282D6C" w:rsidP="00282D6C">
      <w:pPr>
        <w:pStyle w:val="ListNumber"/>
      </w:pPr>
      <w:r>
        <w:t>Enter the new password in</w:t>
      </w:r>
      <w:r w:rsidR="00C3201B">
        <w:t xml:space="preserve"> the</w:t>
      </w:r>
      <w:r>
        <w:t xml:space="preserve"> </w:t>
      </w:r>
      <w:r w:rsidRPr="00282D6C">
        <w:rPr>
          <w:b/>
        </w:rPr>
        <w:t>Enter new password</w:t>
      </w:r>
      <w:r w:rsidR="00C3201B">
        <w:rPr>
          <w:b/>
        </w:rPr>
        <w:t xml:space="preserve"> </w:t>
      </w:r>
      <w:r w:rsidR="00C3201B" w:rsidRPr="00C3201B">
        <w:t>box</w:t>
      </w:r>
      <w:r>
        <w:t>.</w:t>
      </w:r>
      <w:r w:rsidR="00BC6443">
        <w:t xml:space="preserve"> The password must be at least eight</w:t>
      </w:r>
      <w:r>
        <w:t xml:space="preserve">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lastRenderedPageBreak/>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t xml:space="preserve">Reenter the password in the </w:t>
      </w:r>
      <w:r w:rsidRPr="007008BE">
        <w:rPr>
          <w:b/>
        </w:rPr>
        <w:t>Repeat new password</w:t>
      </w:r>
      <w:r>
        <w:t xml:space="preserve"> box.</w:t>
      </w:r>
    </w:p>
    <w:p w14:paraId="10666457" w14:textId="77777777" w:rsidR="005B7557" w:rsidRPr="005B7557" w:rsidRDefault="005B7557" w:rsidP="005B7557">
      <w:pPr>
        <w:pStyle w:val="CVChapterBodyCopyIndent1"/>
        <w:rPr>
          <w:color w:val="auto"/>
        </w:rPr>
      </w:pPr>
      <w:r w:rsidRPr="005B7557">
        <w:t>In case you forget the existing password, it is recommended to add a security question to reset a new password.</w:t>
      </w:r>
    </w:p>
    <w:p w14:paraId="6A4D4BD5" w14:textId="7E1BAA73" w:rsidR="00D91DFF" w:rsidRDefault="00D91DFF" w:rsidP="005B7557">
      <w:pPr>
        <w:pStyle w:val="ListNumber"/>
      </w:pPr>
      <w:r>
        <w:t xml:space="preserve">Under </w:t>
      </w:r>
      <w:r w:rsidRPr="0020085B">
        <w:rPr>
          <w:b/>
        </w:rPr>
        <w:t>Choose a forgot password</w:t>
      </w:r>
      <w:r>
        <w:t xml:space="preserve"> question</w:t>
      </w:r>
      <w:r w:rsidR="00C3201B">
        <w:t xml:space="preserve"> on the </w:t>
      </w:r>
      <w:r w:rsidR="0012724C" w:rsidRPr="00D47340">
        <w:rPr>
          <w:b/>
        </w:rPr>
        <w:t xml:space="preserve">Create your Navvis </w:t>
      </w:r>
      <w:r w:rsidR="0012724C">
        <w:rPr>
          <w:b/>
        </w:rPr>
        <w:t xml:space="preserve">&amp; Company, LLC </w:t>
      </w:r>
      <w:r w:rsidR="0012724C" w:rsidRPr="00D47340">
        <w:rPr>
          <w:b/>
        </w:rPr>
        <w:t>account</w:t>
      </w:r>
      <w:r w:rsidR="0012724C">
        <w:t xml:space="preserve"> </w:t>
      </w:r>
      <w:r w:rsidR="00C3201B">
        <w:t>screen</w:t>
      </w:r>
      <w:r>
        <w:t>, select the arrow to view the questions.</w:t>
      </w:r>
    </w:p>
    <w:p w14:paraId="2D5F7EA6" w14:textId="2D67355D" w:rsidR="00282D6C" w:rsidRDefault="000367FE" w:rsidP="00F7178F">
      <w:pPr>
        <w:pStyle w:val="CVFigure"/>
      </w:pPr>
      <w:r>
        <w:drawing>
          <wp:inline distT="0" distB="0" distL="0" distR="0" wp14:anchorId="6B76FE2F" wp14:editId="0B7E9B8D">
            <wp:extent cx="3819525" cy="35875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 CHOOSE A FORGOT PASSWORD QUESTION.png"/>
                    <pic:cNvPicPr/>
                  </pic:nvPicPr>
                  <pic:blipFill>
                    <a:blip r:embed="rId37">
                      <a:extLst>
                        <a:ext uri="{28A0092B-C50C-407E-A947-70E740481C1C}">
                          <a14:useLocalDpi xmlns:a14="http://schemas.microsoft.com/office/drawing/2010/main" val="0"/>
                        </a:ext>
                      </a:extLst>
                    </a:blip>
                    <a:stretch>
                      <a:fillRect/>
                    </a:stretch>
                  </pic:blipFill>
                  <pic:spPr>
                    <a:xfrm>
                      <a:off x="0" y="0"/>
                      <a:ext cx="3823277" cy="3591060"/>
                    </a:xfrm>
                    <a:prstGeom prst="rect">
                      <a:avLst/>
                    </a:prstGeom>
                  </pic:spPr>
                </pic:pic>
              </a:graphicData>
            </a:graphic>
          </wp:inline>
        </w:drawing>
      </w:r>
    </w:p>
    <w:p w14:paraId="2E0B24E1" w14:textId="46C6579F" w:rsidR="00770102" w:rsidRDefault="00796E79" w:rsidP="00770102">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637F671" w14:textId="77777777" w:rsidR="006B2F21" w:rsidRDefault="006B2F21">
      <w:pPr>
        <w:spacing w:after="0" w:line="240" w:lineRule="auto"/>
        <w:rPr>
          <w:rFonts w:ascii="Calibri" w:hAnsi="Calibri"/>
        </w:rPr>
      </w:pPr>
      <w:r>
        <w:br w:type="page"/>
      </w:r>
    </w:p>
    <w:p w14:paraId="1230CA48" w14:textId="0F845E03" w:rsidR="00796E79" w:rsidRDefault="00796E79" w:rsidP="00796E79">
      <w:pPr>
        <w:pStyle w:val="ListNumber"/>
      </w:pPr>
      <w:r>
        <w:lastRenderedPageBreak/>
        <w:t>Choose a picture as a secu</w:t>
      </w:r>
      <w:r w:rsidR="00C3201B">
        <w:t>rity image o</w:t>
      </w:r>
      <w:r>
        <w:t>n the</w:t>
      </w:r>
      <w:r w:rsidRPr="00D47340">
        <w:t xml:space="preserve"> </w:t>
      </w:r>
      <w:r w:rsidR="0012724C" w:rsidRPr="00D47340">
        <w:rPr>
          <w:b/>
        </w:rPr>
        <w:t xml:space="preserve">Create your Navvis </w:t>
      </w:r>
      <w:r w:rsidR="0012724C">
        <w:rPr>
          <w:b/>
        </w:rPr>
        <w:t xml:space="preserve">&amp; Company, LLC </w:t>
      </w:r>
      <w:r w:rsidR="0012724C" w:rsidRPr="003F53F9">
        <w:rPr>
          <w:b/>
        </w:rPr>
        <w:t>account</w:t>
      </w:r>
      <w:r w:rsidR="0012724C">
        <w:t xml:space="preserve"> </w:t>
      </w:r>
      <w:r>
        <w:t xml:space="preserve">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126E2A83">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71479F9" w:rsidR="00796E79" w:rsidRDefault="00796E79" w:rsidP="006A3FCA">
            <w:pPr>
              <w:pStyle w:val="CVCalloutNote"/>
            </w:pPr>
            <w:r w:rsidRPr="00123412">
              <w:t>The security image displays in</w:t>
            </w:r>
            <w:r w:rsidR="00293A4A">
              <w:t xml:space="preserve"> the </w:t>
            </w:r>
            <w:hyperlink w:anchor="NAVVISsignInScreen" w:history="1">
              <w:r w:rsidR="001D5EE2">
                <w:rPr>
                  <w:rStyle w:val="Hyperlink"/>
                  <w:rFonts w:cstheme="minorBidi"/>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1696F522" w:rsidR="00796E79" w:rsidRPr="006508FC" w:rsidRDefault="00796E79" w:rsidP="00796E79">
      <w:pPr>
        <w:pStyle w:val="ListNumber"/>
      </w:pPr>
      <w:r w:rsidRPr="006508FC">
        <w:t xml:space="preserve">The </w:t>
      </w:r>
      <w:r w:rsidR="00E1316A">
        <w:rPr>
          <w:b/>
        </w:rPr>
        <w:t>Coreo</w:t>
      </w:r>
      <w:r w:rsidRPr="006508FC">
        <w:t xml:space="preserve"> landing screen opens.</w:t>
      </w:r>
    </w:p>
    <w:p w14:paraId="4C140565" w14:textId="480213A6" w:rsidR="00B50055" w:rsidRDefault="00B50055" w:rsidP="006D122C">
      <w:pPr>
        <w:pStyle w:val="CVFigure"/>
      </w:pPr>
      <w:r>
        <w:drawing>
          <wp:inline distT="0" distB="0" distL="0" distR="0" wp14:anchorId="12B89203" wp14:editId="7F905F0A">
            <wp:extent cx="4761426" cy="224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 Coreo Landing screen.png"/>
                    <pic:cNvPicPr/>
                  </pic:nvPicPr>
                  <pic:blipFill>
                    <a:blip r:embed="rId38">
                      <a:extLst>
                        <a:ext uri="{28A0092B-C50C-407E-A947-70E740481C1C}">
                          <a14:useLocalDpi xmlns:a14="http://schemas.microsoft.com/office/drawing/2010/main" val="0"/>
                        </a:ext>
                      </a:extLst>
                    </a:blip>
                    <a:stretch>
                      <a:fillRect/>
                    </a:stretch>
                  </pic:blipFill>
                  <pic:spPr>
                    <a:xfrm>
                      <a:off x="0" y="0"/>
                      <a:ext cx="4764681" cy="2249437"/>
                    </a:xfrm>
                    <a:prstGeom prst="rect">
                      <a:avLst/>
                    </a:prstGeom>
                  </pic:spPr>
                </pic:pic>
              </a:graphicData>
            </a:graphic>
          </wp:inline>
        </w:drawing>
      </w:r>
    </w:p>
    <w:p w14:paraId="6F880FA7" w14:textId="2EBF4C23" w:rsidR="00796E79" w:rsidRDefault="000938FB" w:rsidP="00796E79">
      <w:pPr>
        <w:pStyle w:val="CVFigureCaption"/>
      </w:pPr>
      <w:bookmarkStart w:id="33" w:name="NavvisLandingScreen"/>
      <w:r>
        <w:t>Coreo</w:t>
      </w:r>
      <w:r w:rsidR="00796E79">
        <w:t xml:space="preserve"> Landing Screen</w:t>
      </w:r>
    </w:p>
    <w:bookmarkEnd w:id="33"/>
    <w:p w14:paraId="312A53E2" w14:textId="3030C36D" w:rsidR="00EF2C58" w:rsidRDefault="00427FCF" w:rsidP="00427FCF">
      <w:pPr>
        <w:pStyle w:val="ListNumber"/>
      </w:pPr>
      <w:r>
        <w:t xml:space="preserve">Select the </w:t>
      </w:r>
      <w:r w:rsidR="00063A82">
        <w:rPr>
          <w:b/>
        </w:rPr>
        <w:t>UEE</w:t>
      </w:r>
      <w:r>
        <w:t xml:space="preserve"> </w:t>
      </w:r>
      <w:r w:rsidR="00E3363E">
        <w:t>button</w:t>
      </w:r>
      <w:r>
        <w:t xml:space="preserve"> on the landing screen.</w:t>
      </w:r>
      <w:r w:rsidR="00650CBC">
        <w:t xml:space="preserve"> The Coreo applications that you see on the </w:t>
      </w:r>
      <w:r w:rsidR="00E1316A">
        <w:t>Coreo</w:t>
      </w:r>
      <w:r w:rsidR="00650CBC">
        <w:t xml:space="preserve"> landi</w:t>
      </w:r>
      <w:r w:rsidR="00854365">
        <w:t>ng screen depends upon the user-</w:t>
      </w:r>
      <w:r w:rsidR="00650CBC">
        <w:t>role and permissions assigned to you by your system administrator.</w:t>
      </w:r>
    </w:p>
    <w:p w14:paraId="09126139" w14:textId="77777777" w:rsidR="006B2F21" w:rsidRDefault="006B2F21">
      <w:pPr>
        <w:spacing w:after="0" w:line="240" w:lineRule="auto"/>
        <w:rPr>
          <w:rFonts w:ascii="Calibri" w:hAnsi="Calibri"/>
        </w:rPr>
      </w:pPr>
      <w:r>
        <w:br w:type="page"/>
      </w:r>
    </w:p>
    <w:p w14:paraId="3FE0DFEA" w14:textId="1D9C1D07" w:rsidR="00427FCF" w:rsidRDefault="00427FCF" w:rsidP="00427FCF">
      <w:pPr>
        <w:pStyle w:val="ListNumber"/>
      </w:pPr>
      <w:r>
        <w:lastRenderedPageBreak/>
        <w:t xml:space="preserve">The </w:t>
      </w:r>
      <w:r w:rsidR="006F42DE">
        <w:rPr>
          <w:b/>
        </w:rPr>
        <w:t>Coreo</w:t>
      </w:r>
      <w:r w:rsidR="001D5EE2">
        <w:rPr>
          <w:b/>
        </w:rPr>
        <w:t xml:space="preserve"> Sign I</w:t>
      </w:r>
      <w:r w:rsidRPr="00FB3A81">
        <w:rPr>
          <w:b/>
        </w:rPr>
        <w:t>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664374F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6CD18AD3" w:rsidR="00DC647D" w:rsidRDefault="00DC647D" w:rsidP="00293A4A">
            <w:pPr>
              <w:pStyle w:val="CVCalloutNote"/>
            </w:pPr>
            <w:r>
              <w:t>On</w:t>
            </w:r>
            <w:r w:rsidR="00293A4A">
              <w:t>c</w:t>
            </w:r>
            <w:r>
              <w:t>e the</w:t>
            </w:r>
            <w:r w:rsidR="003E48D7">
              <w:t xml:space="preserve"> user accepts EULA and the O</w:t>
            </w:r>
            <w:r w:rsidR="00293A4A">
              <w:t>kta SSO account is activated, the new user becomes an existing user</w:t>
            </w:r>
            <w:r w:rsidRPr="00123412">
              <w:t>.</w:t>
            </w:r>
          </w:p>
          <w:p w14:paraId="69282EFE" w14:textId="41E22AA6" w:rsidR="000213EA" w:rsidRDefault="000213EA" w:rsidP="0021499C">
            <w:pPr>
              <w:pStyle w:val="CVCalloutNote"/>
            </w:pPr>
            <w:r>
              <w:t>As an existing user, go to</w:t>
            </w:r>
            <w:r w:rsidR="00047E49">
              <w:t xml:space="preserve"> </w:t>
            </w:r>
            <w:commentRangeStart w:id="34"/>
            <w:commentRangeStart w:id="35"/>
            <w:r w:rsidR="00320FFE">
              <w:fldChar w:fldCharType="begin"/>
            </w:r>
            <w:r w:rsidR="00320FFE">
              <w:instrText xml:space="preserve"> HYPERLINK "https://navvis.oktapreview.com/" </w:instrText>
            </w:r>
            <w:r w:rsidR="00320FFE">
              <w:fldChar w:fldCharType="separate"/>
            </w:r>
            <w:r w:rsidR="00047E49" w:rsidRPr="00047E49">
              <w:rPr>
                <w:rStyle w:val="Hyperlink"/>
              </w:rPr>
              <w:t>navvis.oktapreview.com</w:t>
            </w:r>
            <w:r w:rsidR="00320FFE">
              <w:rPr>
                <w:rStyle w:val="Hyperlink"/>
              </w:rPr>
              <w:fldChar w:fldCharType="end"/>
            </w:r>
            <w:commentRangeEnd w:id="34"/>
            <w:r w:rsidR="00792F7D">
              <w:rPr>
                <w:rStyle w:val="CommentReference"/>
                <w:rFonts w:asciiTheme="minorHAnsi" w:hAnsiTheme="minorHAnsi"/>
                <w:b w:val="0"/>
                <w:noProof w:val="0"/>
                <w:color w:val="auto"/>
              </w:rPr>
              <w:commentReference w:id="34"/>
            </w:r>
            <w:commentRangeEnd w:id="35"/>
            <w:r w:rsidR="00500BE6">
              <w:rPr>
                <w:rStyle w:val="CommentReference"/>
                <w:rFonts w:asciiTheme="minorHAnsi" w:hAnsiTheme="minorHAnsi"/>
                <w:b w:val="0"/>
                <w:noProof w:val="0"/>
                <w:color w:val="auto"/>
              </w:rPr>
              <w:commentReference w:id="35"/>
            </w:r>
            <w:r w:rsidR="00047E49">
              <w:t xml:space="preserve"> </w:t>
            </w:r>
            <w:r>
              <w:t xml:space="preserve">to open the </w:t>
            </w:r>
            <w:r w:rsidR="0021499C">
              <w:t>Coreo</w:t>
            </w:r>
            <w:r w:rsidR="001D5EE2">
              <w:t xml:space="preserve"> Sign I</w:t>
            </w:r>
            <w:r w:rsidRPr="00591568">
              <w:t xml:space="preserve">n </w:t>
            </w:r>
            <w:r>
              <w:t>screen.</w:t>
            </w:r>
          </w:p>
        </w:tc>
      </w:tr>
    </w:tbl>
    <w:p w14:paraId="700842A7" w14:textId="77777777" w:rsidR="00DC647D" w:rsidRDefault="00DC647D" w:rsidP="00952249">
      <w:pPr>
        <w:pStyle w:val="CVspacebeforetable"/>
      </w:pPr>
    </w:p>
    <w:p w14:paraId="2AFD2174" w14:textId="2D0B3EEB" w:rsidR="00796E79" w:rsidRDefault="000A7D5B" w:rsidP="006D122C">
      <w:pPr>
        <w:pStyle w:val="CVChapterBodyCopy"/>
        <w:ind w:left="1080"/>
        <w:jc w:val="center"/>
      </w:pPr>
      <w:r>
        <w:rPr>
          <w:noProof/>
          <w:lang w:val="en-IN" w:eastAsia="en-IN"/>
        </w:rPr>
        <w:drawing>
          <wp:inline distT="0" distB="0" distL="0" distR="0" wp14:anchorId="2379769E" wp14:editId="39217C8B">
            <wp:extent cx="2902248" cy="418147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9">
                      <a:extLst>
                        <a:ext uri="{28A0092B-C50C-407E-A947-70E740481C1C}">
                          <a14:useLocalDpi xmlns:a14="http://schemas.microsoft.com/office/drawing/2010/main" val="0"/>
                        </a:ext>
                      </a:extLst>
                    </a:blip>
                    <a:stretch>
                      <a:fillRect/>
                    </a:stretch>
                  </pic:blipFill>
                  <pic:spPr>
                    <a:xfrm>
                      <a:off x="0" y="0"/>
                      <a:ext cx="2906919" cy="4188206"/>
                    </a:xfrm>
                    <a:prstGeom prst="rect">
                      <a:avLst/>
                    </a:prstGeom>
                  </pic:spPr>
                </pic:pic>
              </a:graphicData>
            </a:graphic>
          </wp:inline>
        </w:drawing>
      </w:r>
    </w:p>
    <w:p w14:paraId="760AF4A2" w14:textId="4C194D62" w:rsidR="00427FCF" w:rsidRDefault="006F42DE" w:rsidP="00427FCF">
      <w:pPr>
        <w:pStyle w:val="CVFigureCaption"/>
      </w:pPr>
      <w:bookmarkStart w:id="36" w:name="NAVVISsignInScreen"/>
      <w:r>
        <w:t>Coreo</w:t>
      </w:r>
      <w:r w:rsidR="00427FCF">
        <w:t xml:space="preserve"> Sign In </w:t>
      </w:r>
      <w:r w:rsidR="002F799A">
        <w:t>Screen</w:t>
      </w:r>
    </w:p>
    <w:bookmarkEnd w:id="36"/>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6AD40169" w:rsidR="00427FCF" w:rsidRDefault="00427FCF" w:rsidP="00427FCF">
      <w:pPr>
        <w:pStyle w:val="ListNumber"/>
      </w:pPr>
      <w:r>
        <w:t xml:space="preserve">Enter the password in the </w:t>
      </w:r>
      <w:r w:rsidRPr="00D91474">
        <w:rPr>
          <w:b/>
        </w:rPr>
        <w:t>Password</w:t>
      </w:r>
      <w:r>
        <w:t xml:space="preserve"> box. </w:t>
      </w:r>
      <w:commentRangeStart w:id="37"/>
      <w:r>
        <w:t xml:space="preserve">The </w:t>
      </w:r>
      <w:hyperlink w:anchor="PasswordCharacters" w:history="1">
        <w:r w:rsidRPr="00AD403A">
          <w:rPr>
            <w:rStyle w:val="Hyperlink"/>
            <w:rFonts w:cstheme="minorBidi"/>
          </w:rPr>
          <w:t>password</w:t>
        </w:r>
      </w:hyperlink>
      <w:r w:rsidR="00606213">
        <w:t xml:space="preserve"> must be at least eight</w:t>
      </w:r>
      <w:r>
        <w:t xml:space="preserve"> characters long and a maximum of 25 characters.</w:t>
      </w:r>
      <w:commentRangeEnd w:id="37"/>
      <w:r w:rsidR="00500BE6">
        <w:rPr>
          <w:rStyle w:val="CommentReference"/>
          <w:rFonts w:asciiTheme="minorHAnsi" w:hAnsiTheme="minorHAnsi"/>
        </w:rPr>
        <w:commentReference w:id="37"/>
      </w:r>
    </w:p>
    <w:p w14:paraId="3AAB2095" w14:textId="06BB4C72" w:rsidR="00427FCF" w:rsidRDefault="00427FCF" w:rsidP="00427FCF">
      <w:pPr>
        <w:pStyle w:val="ListNumber"/>
      </w:pPr>
      <w:r>
        <w:t xml:space="preserve">Select </w:t>
      </w:r>
      <w:r w:rsidRPr="00DC3A89">
        <w:rPr>
          <w:b/>
        </w:rPr>
        <w:t>Sign In</w:t>
      </w:r>
      <w:r>
        <w:t>.</w:t>
      </w:r>
    </w:p>
    <w:p w14:paraId="068D2F69" w14:textId="77777777" w:rsidR="006B2F21" w:rsidRDefault="006B2F21">
      <w:pPr>
        <w:spacing w:after="0" w:line="240" w:lineRule="auto"/>
        <w:rPr>
          <w:rFonts w:ascii="Calibri" w:hAnsi="Calibri"/>
        </w:rPr>
      </w:pPr>
      <w:r>
        <w:br w:type="page"/>
      </w:r>
    </w:p>
    <w:p w14:paraId="798751C7" w14:textId="3320A600" w:rsidR="00427FCF" w:rsidRDefault="00427FCF" w:rsidP="00427FCF">
      <w:pPr>
        <w:pStyle w:val="ListNumber"/>
      </w:pPr>
      <w:r>
        <w:lastRenderedPageBreak/>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7D78A0FB" w:rsidR="00427FCF" w:rsidRDefault="0030348D" w:rsidP="0077054A">
      <w:pPr>
        <w:pStyle w:val="CVFigure"/>
      </w:pPr>
      <w:r>
        <w:drawing>
          <wp:inline distT="0" distB="0" distL="0" distR="0" wp14:anchorId="17C4AFC0" wp14:editId="0B0EDD05">
            <wp:extent cx="4743450" cy="2905363"/>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40">
                      <a:extLst>
                        <a:ext uri="{28A0092B-C50C-407E-A947-70E740481C1C}">
                          <a14:useLocalDpi xmlns:a14="http://schemas.microsoft.com/office/drawing/2010/main" val="0"/>
                        </a:ext>
                      </a:extLst>
                    </a:blip>
                    <a:stretch>
                      <a:fillRect/>
                    </a:stretch>
                  </pic:blipFill>
                  <pic:spPr>
                    <a:xfrm>
                      <a:off x="0" y="0"/>
                      <a:ext cx="4747361" cy="2907758"/>
                    </a:xfrm>
                    <a:prstGeom prst="rect">
                      <a:avLst/>
                    </a:prstGeom>
                  </pic:spPr>
                </pic:pic>
              </a:graphicData>
            </a:graphic>
          </wp:inline>
        </w:drawing>
      </w:r>
    </w:p>
    <w:p w14:paraId="176F1021" w14:textId="0FFBA184" w:rsidR="00427FCF" w:rsidRDefault="00427FCF" w:rsidP="0077054A">
      <w:pPr>
        <w:pStyle w:val="CVFigureCaption"/>
      </w:pPr>
      <w:r>
        <w:t>EULA PAGE</w:t>
      </w:r>
    </w:p>
    <w:p w14:paraId="542664BA" w14:textId="60921B33" w:rsidR="00427FCF" w:rsidRDefault="00427FCF" w:rsidP="00427FCF">
      <w:pPr>
        <w:pStyle w:val="ListNumber"/>
      </w:pPr>
      <w:r>
        <w:t xml:space="preserve">Read the terms and conditions and select the </w:t>
      </w:r>
      <w:r w:rsidRPr="00DC3A89">
        <w:rPr>
          <w:b/>
        </w:rPr>
        <w:t>I Accept</w:t>
      </w:r>
      <w:r>
        <w:t xml:space="preserve"> button. Your </w:t>
      </w:r>
      <w:r w:rsidR="00854365">
        <w:t>Okta</w:t>
      </w:r>
      <w:r w:rsidR="003F53F9">
        <w:t xml:space="preserve"> SSO</w:t>
      </w:r>
      <w:r w:rsidR="0077054A">
        <w:t xml:space="preserve"> </w:t>
      </w:r>
      <w:r>
        <w:t>account is activa</w:t>
      </w:r>
      <w:r w:rsidR="006D3E86">
        <w:t>ted successfully</w:t>
      </w:r>
      <w:r w:rsidR="00B72DDC">
        <w:t>,</w:t>
      </w:r>
      <w:r w:rsidR="006D3E86">
        <w:t xml:space="preserve"> and the UEE</w:t>
      </w:r>
      <w:r w:rsidR="0077054A">
        <w:t xml:space="preserve"> </w:t>
      </w:r>
      <w:r>
        <w:t>home page opens.</w:t>
      </w:r>
    </w:p>
    <w:p w14:paraId="6CD2262B" w14:textId="087692F3" w:rsidR="00427FCF" w:rsidRPr="00E53A61" w:rsidRDefault="00016E26" w:rsidP="00E53A61">
      <w:pPr>
        <w:pStyle w:val="Heading2"/>
      </w:pPr>
      <w:bookmarkStart w:id="38" w:name="_Toc25574499"/>
      <w:r>
        <w:t>About</w:t>
      </w:r>
      <w:r w:rsidR="00427FCF">
        <w:t xml:space="preserve"> </w:t>
      </w:r>
      <w:r w:rsidR="0032215C">
        <w:t xml:space="preserve">Locked </w:t>
      </w:r>
      <w:r w:rsidR="00033A8B">
        <w:t>O</w:t>
      </w:r>
      <w:r w:rsidR="00E53A61" w:rsidRPr="00E53A61">
        <w:t xml:space="preserve">kta SSO </w:t>
      </w:r>
      <w:r w:rsidR="0032215C" w:rsidRPr="00E53A61">
        <w:t>Account</w:t>
      </w:r>
      <w:bookmarkEnd w:id="38"/>
    </w:p>
    <w:p w14:paraId="6F60D89E" w14:textId="6BB01145" w:rsidR="00427FCF" w:rsidRDefault="00427FCF" w:rsidP="00427FCF">
      <w:pPr>
        <w:pStyle w:val="ChapterBodyCopy"/>
      </w:pPr>
      <w:r>
        <w:t xml:space="preserve">The </w:t>
      </w:r>
      <w:r w:rsidR="00C711AA">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32F3B20F" w:rsidR="009D52E0" w:rsidRDefault="009D52E0" w:rsidP="009D52E0">
      <w:pPr>
        <w:pStyle w:val="CVChapterBodyCopyIndent1"/>
      </w:pPr>
      <w:r w:rsidRPr="009D52E0">
        <w:t>The locked account resets after 24 hours</w:t>
      </w:r>
      <w:r w:rsidR="00B72DDC">
        <w:t>,</w:t>
      </w:r>
      <w:r w:rsidRPr="009D52E0">
        <w:t xml:space="preserve"> and the user can log in to the account after 24 hours with</w:t>
      </w:r>
      <w:r w:rsidR="004A7697">
        <w:t>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327"/>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5441B7A5">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0C861AB1" w:rsidR="00427FCF" w:rsidRDefault="009D52E0" w:rsidP="003F53F9">
            <w:pPr>
              <w:pStyle w:val="CVCalloutNote"/>
            </w:pPr>
            <w:r>
              <w:t xml:space="preserve">To </w:t>
            </w:r>
            <w:r w:rsidRPr="009D52E0">
              <w:t xml:space="preserve">unlock the </w:t>
            </w:r>
            <w:r w:rsidR="003F53F9">
              <w:t>Okta SSO</w:t>
            </w:r>
            <w:r w:rsidR="00E53A61" w:rsidRPr="009D52E0">
              <w:t xml:space="preserve">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074F48E9" w:rsidR="0032215C" w:rsidRDefault="00BB48AF" w:rsidP="00E53A61">
      <w:pPr>
        <w:pStyle w:val="ChapterBodyCopy-Bullet"/>
      </w:pPr>
      <w:r>
        <w:t>The O</w:t>
      </w:r>
      <w:r w:rsidR="00427FCF">
        <w:t xml:space="preserve">kta system administrator can lock the </w:t>
      </w:r>
      <w:r w:rsidR="00B05058">
        <w:t>O</w:t>
      </w:r>
      <w:r w:rsidR="00E53A61" w:rsidRPr="00E53A61">
        <w:t xml:space="preserve">kta SSO account </w:t>
      </w:r>
      <w:r w:rsidR="00427FCF">
        <w:t>as per the company lock account policy.</w:t>
      </w:r>
    </w:p>
    <w:p w14:paraId="0DEA0329" w14:textId="5FDD6061" w:rsidR="00427FCF" w:rsidRDefault="00427FCF" w:rsidP="00427FCF">
      <w:pPr>
        <w:pStyle w:val="Heading2"/>
      </w:pPr>
      <w:bookmarkStart w:id="39" w:name="_Toc25574500"/>
      <w:r>
        <w:t xml:space="preserve">Reset a </w:t>
      </w:r>
      <w:r w:rsidR="0032215C">
        <w:t>Forgotten or Expired Password</w:t>
      </w:r>
      <w:bookmarkEnd w:id="39"/>
    </w:p>
    <w:p w14:paraId="197B0523" w14:textId="71117E8D" w:rsidR="00427FCF" w:rsidRDefault="00B05058" w:rsidP="00427FCF">
      <w:pPr>
        <w:pStyle w:val="ChapterBodyCopy"/>
      </w:pPr>
      <w:r>
        <w:t>The O</w:t>
      </w:r>
      <w:r w:rsidR="0064643D">
        <w:t>kta SSO</w:t>
      </w:r>
      <w:r w:rsidR="00427FCF">
        <w:t xml:space="preserve"> password policy specifies that the password expires after 60 days, and the user must reset the password periodically.</w:t>
      </w:r>
    </w:p>
    <w:p w14:paraId="1F80E1D7" w14:textId="3FF912F1" w:rsidR="00427FCF" w:rsidRDefault="00427FCF" w:rsidP="00427FCF">
      <w:pPr>
        <w:pStyle w:val="ChapterBodyCopy"/>
      </w:pPr>
      <w:r>
        <w:t xml:space="preserve">Also, if the user forgets the password, </w:t>
      </w:r>
      <w:r w:rsidR="00C17AA3">
        <w:t>O</w:t>
      </w:r>
      <w:r w:rsidR="00640C41">
        <w:t xml:space="preserve">kta </w:t>
      </w:r>
      <w:r>
        <w:t>gives the option to reset the password.</w:t>
      </w:r>
    </w:p>
    <w:p w14:paraId="2E64AB94" w14:textId="77777777" w:rsidR="00427FCF" w:rsidRDefault="00427FCF" w:rsidP="00427FCF">
      <w:pPr>
        <w:pStyle w:val="ChapterBodyCopy"/>
      </w:pPr>
      <w:r>
        <w:lastRenderedPageBreak/>
        <w:t>Follow these steps to reset the password:</w:t>
      </w:r>
    </w:p>
    <w:p w14:paraId="7B567F46" w14:textId="1233E553" w:rsidR="00427FCF" w:rsidRDefault="00427FCF" w:rsidP="00115482">
      <w:pPr>
        <w:pStyle w:val="ListNumber"/>
        <w:numPr>
          <w:ilvl w:val="0"/>
          <w:numId w:val="20"/>
        </w:numPr>
      </w:pPr>
      <w:r>
        <w:t>Go to</w:t>
      </w:r>
      <w:commentRangeStart w:id="40"/>
      <w:r>
        <w:t xml:space="preserve"> </w:t>
      </w:r>
      <w:hyperlink r:id="rId41" w:history="1">
        <w:r w:rsidR="00440D6D" w:rsidRPr="00440D6D">
          <w:rPr>
            <w:rStyle w:val="Hyperlink"/>
          </w:rPr>
          <w:t>navvis.oktapreview.com</w:t>
        </w:r>
      </w:hyperlink>
      <w:commentRangeEnd w:id="40"/>
      <w:r w:rsidR="00854365">
        <w:rPr>
          <w:rStyle w:val="CommentReference"/>
          <w:rFonts w:asciiTheme="minorHAnsi" w:hAnsiTheme="minorHAnsi"/>
        </w:rPr>
        <w:commentReference w:id="40"/>
      </w:r>
      <w:r w:rsidR="00440D6D">
        <w:t xml:space="preserve"> </w:t>
      </w:r>
      <w:r>
        <w:t xml:space="preserve">to open the </w:t>
      </w:r>
      <w:r w:rsidR="001D5EE2">
        <w:rPr>
          <w:b/>
        </w:rPr>
        <w:t>Coreo</w:t>
      </w:r>
      <w:r w:rsidR="00B72DDC">
        <w:rPr>
          <w:b/>
        </w:rPr>
        <w:t xml:space="preserve"> Sign I</w:t>
      </w:r>
      <w:r w:rsidRPr="00B8480D">
        <w:rPr>
          <w:b/>
        </w:rPr>
        <w:t xml:space="preserve">n </w:t>
      </w:r>
      <w:r>
        <w:t>screen.</w:t>
      </w:r>
    </w:p>
    <w:p w14:paraId="5CD87517" w14:textId="5B28E067" w:rsidR="00427FCF" w:rsidRDefault="001A6D4C" w:rsidP="00E20737">
      <w:pPr>
        <w:pStyle w:val="CVFigure"/>
      </w:pPr>
      <w:r>
        <w:rPr>
          <w:sz w:val="16"/>
          <w:szCs w:val="16"/>
        </w:rPr>
        <w:drawing>
          <wp:inline distT="0" distB="0" distL="0" distR="0" wp14:anchorId="4A35BFA9" wp14:editId="0D04A775">
            <wp:extent cx="2600325" cy="4008238"/>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42">
                      <a:extLst>
                        <a:ext uri="{28A0092B-C50C-407E-A947-70E740481C1C}">
                          <a14:useLocalDpi xmlns:a14="http://schemas.microsoft.com/office/drawing/2010/main" val="0"/>
                        </a:ext>
                      </a:extLst>
                    </a:blip>
                    <a:stretch>
                      <a:fillRect/>
                    </a:stretch>
                  </pic:blipFill>
                  <pic:spPr>
                    <a:xfrm>
                      <a:off x="0" y="0"/>
                      <a:ext cx="2610871" cy="4024493"/>
                    </a:xfrm>
                    <a:prstGeom prst="rect">
                      <a:avLst/>
                    </a:prstGeom>
                  </pic:spPr>
                </pic:pic>
              </a:graphicData>
            </a:graphic>
          </wp:inline>
        </w:drawing>
      </w:r>
    </w:p>
    <w:p w14:paraId="5911B976" w14:textId="27B5A2BB" w:rsidR="00427FCF" w:rsidRPr="008B7CD8" w:rsidRDefault="006F42DE" w:rsidP="00E20737">
      <w:pPr>
        <w:pStyle w:val="CVFigureCaption"/>
      </w:pPr>
      <w:r>
        <w:t>Coreo</w:t>
      </w:r>
      <w:r w:rsidR="00D63F8C">
        <w:t xml:space="preserve"> Sign In Screen—</w:t>
      </w:r>
      <w:r w:rsidR="001A6D4C">
        <w:t>Need help signing In</w:t>
      </w:r>
      <w:r w:rsidR="00427FCF" w:rsidRPr="008B7CD8">
        <w:t>?</w:t>
      </w:r>
    </w:p>
    <w:p w14:paraId="7CDB0C86" w14:textId="77777777" w:rsidR="00427FCF" w:rsidRDefault="00427FCF" w:rsidP="00427FCF">
      <w:pPr>
        <w:pStyle w:val="ListNumber"/>
      </w:pPr>
      <w:r>
        <w:t xml:space="preserve">Select the </w:t>
      </w:r>
      <w:r w:rsidRPr="00591568">
        <w:rPr>
          <w:b/>
        </w:rPr>
        <w:t>Need help signing in</w:t>
      </w:r>
      <w:commentRangeStart w:id="41"/>
      <w:commentRangeStart w:id="42"/>
      <w:r w:rsidRPr="00591568">
        <w:rPr>
          <w:b/>
        </w:rPr>
        <w:t>?</w:t>
      </w:r>
      <w:commentRangeEnd w:id="41"/>
      <w:r w:rsidR="00344A91">
        <w:rPr>
          <w:rStyle w:val="CommentReference"/>
          <w:rFonts w:asciiTheme="minorHAnsi" w:hAnsiTheme="minorHAnsi"/>
        </w:rPr>
        <w:commentReference w:id="41"/>
      </w:r>
      <w:commentRangeEnd w:id="42"/>
      <w:r w:rsidR="00C54414">
        <w:rPr>
          <w:rStyle w:val="CommentReference"/>
          <w:rFonts w:asciiTheme="minorHAnsi" w:hAnsiTheme="minorHAnsi"/>
        </w:rPr>
        <w:commentReference w:id="42"/>
      </w:r>
      <w:r>
        <w:rPr>
          <w:b/>
        </w:rPr>
        <w:t xml:space="preserve"> </w:t>
      </w:r>
      <w:r w:rsidRPr="004A4C95">
        <w:t>drop-down list.</w:t>
      </w:r>
    </w:p>
    <w:p w14:paraId="7A7C7CCB" w14:textId="65700B1B" w:rsidR="00427FCF" w:rsidRDefault="00427FCF" w:rsidP="00427FCF">
      <w:pPr>
        <w:pStyle w:val="ListNumber"/>
      </w:pPr>
      <w:r>
        <w:t xml:space="preserve">Select the </w:t>
      </w:r>
      <w:r w:rsidR="00B72DDC">
        <w:rPr>
          <w:b/>
        </w:rPr>
        <w:t>Forgot P</w:t>
      </w:r>
      <w:r w:rsidRPr="006018AD">
        <w:rPr>
          <w:b/>
        </w:rPr>
        <w:t>assword</w:t>
      </w:r>
      <w:commentRangeStart w:id="43"/>
      <w:r w:rsidRPr="006018AD">
        <w:rPr>
          <w:b/>
        </w:rPr>
        <w:t>?</w:t>
      </w:r>
      <w:commentRangeEnd w:id="43"/>
      <w:r w:rsidR="00344A91">
        <w:rPr>
          <w:rStyle w:val="CommentReference"/>
          <w:rFonts w:asciiTheme="minorHAnsi" w:hAnsiTheme="minorHAnsi"/>
        </w:rPr>
        <w:commentReference w:id="43"/>
      </w:r>
      <w:r>
        <w:t xml:space="preserve"> option to open the </w:t>
      </w:r>
      <w:r w:rsidR="0064643D" w:rsidRPr="0064643D">
        <w:rPr>
          <w:b/>
        </w:rPr>
        <w:t>Coreo</w:t>
      </w:r>
      <w:r w:rsidR="0064643D">
        <w:t xml:space="preserve"> </w:t>
      </w:r>
      <w:r w:rsidRPr="00CC7E73">
        <w:rPr>
          <w:b/>
        </w:rPr>
        <w:t>Reset Password</w:t>
      </w:r>
      <w:r>
        <w:t xml:space="preserve"> screen.</w:t>
      </w:r>
    </w:p>
    <w:p w14:paraId="09346A39" w14:textId="18E44756" w:rsidR="00427FCF" w:rsidRDefault="00715936" w:rsidP="00AE787B">
      <w:pPr>
        <w:pStyle w:val="CVFigure"/>
      </w:pPr>
      <w:r>
        <w:rPr>
          <w:sz w:val="16"/>
          <w:szCs w:val="16"/>
        </w:rPr>
        <w:drawing>
          <wp:inline distT="0" distB="0" distL="0" distR="0" wp14:anchorId="08917AE6" wp14:editId="1F51316E">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43">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02FA92DA" w:rsidR="00427FCF" w:rsidRDefault="0064643D" w:rsidP="00AE787B">
      <w:pPr>
        <w:pStyle w:val="CVFigureCaption"/>
      </w:pPr>
      <w:r>
        <w:t xml:space="preserve">Coreo </w:t>
      </w:r>
      <w:r w:rsidR="00427FCF" w:rsidRPr="008C2EA4">
        <w:t xml:space="preserve">Reset Password </w:t>
      </w:r>
      <w:r w:rsidR="00427FCF">
        <w:t>Screen</w:t>
      </w:r>
    </w:p>
    <w:p w14:paraId="3BEDB0FC" w14:textId="52C9B1CB" w:rsidR="00427FCF" w:rsidRDefault="00715936" w:rsidP="00427FCF">
      <w:pPr>
        <w:pStyle w:val="ListNumber"/>
      </w:pPr>
      <w:r>
        <w:t>Enter the e</w:t>
      </w:r>
      <w:r w:rsidR="00427FCF">
        <w:t xml:space="preserve">mail or the user name in the </w:t>
      </w:r>
      <w:r w:rsidR="00427FCF" w:rsidRPr="004F2790">
        <w:rPr>
          <w:b/>
        </w:rPr>
        <w:t>Email or Username</w:t>
      </w:r>
      <w:r w:rsidR="00427FCF">
        <w:t xml:space="preserve"> box.</w:t>
      </w:r>
    </w:p>
    <w:p w14:paraId="28AB8A64" w14:textId="58F68A55" w:rsidR="00427FCF" w:rsidRDefault="00427FCF" w:rsidP="00427FCF">
      <w:pPr>
        <w:pStyle w:val="ListNumber"/>
      </w:pPr>
      <w:r>
        <w:lastRenderedPageBreak/>
        <w:t xml:space="preserve">Select </w:t>
      </w:r>
      <w:r w:rsidR="00E66C4A">
        <w:rPr>
          <w:b/>
        </w:rPr>
        <w:t>Reset via E</w:t>
      </w:r>
      <w:r w:rsidRPr="004F2790">
        <w:rPr>
          <w:b/>
        </w:rPr>
        <w:t>mail</w:t>
      </w:r>
      <w:r>
        <w:t xml:space="preserve">. </w:t>
      </w:r>
      <w:r w:rsidR="00E66C4A">
        <w:t>You will receive an email with a verification link from the Okta administrator. You</w:t>
      </w:r>
      <w:r>
        <w:t xml:space="preserve"> can re</w:t>
      </w:r>
      <w:r w:rsidR="00A425A4">
        <w:t>set the password using the</w:t>
      </w:r>
      <w:r>
        <w:t xml:space="preserve"> veri</w:t>
      </w:r>
      <w:r w:rsidR="00E66C4A">
        <w:t>fication link sent to your</w:t>
      </w:r>
      <w:r>
        <w:t xml:space="preserve"> email address.</w:t>
      </w:r>
    </w:p>
    <w:p w14:paraId="3FD3657F" w14:textId="54BFB2F8" w:rsidR="00427FCF" w:rsidRDefault="00427FCF" w:rsidP="00427FCF">
      <w:pPr>
        <w:pStyle w:val="ListNumber"/>
      </w:pPr>
      <w:r>
        <w:t>Reset the password with the following considerations:</w:t>
      </w:r>
    </w:p>
    <w:p w14:paraId="2BE989D6" w14:textId="77777777" w:rsidR="00427FCF" w:rsidRPr="00FB334D" w:rsidRDefault="00427FCF" w:rsidP="00427FCF">
      <w:pPr>
        <w:pStyle w:val="ListBullet2"/>
        <w:rPr>
          <w:highlight w:val="yellow"/>
        </w:rPr>
      </w:pPr>
      <w:r w:rsidRPr="00FB334D">
        <w:rPr>
          <w:highlight w:val="yellow"/>
        </w:rPr>
        <w:t>The new password cannot be among the previous six passwords.</w:t>
      </w:r>
    </w:p>
    <w:p w14:paraId="3959A245" w14:textId="2D3E0354" w:rsidR="00427FCF" w:rsidRDefault="00427FCF" w:rsidP="00427FCF">
      <w:pPr>
        <w:pStyle w:val="ListBullet2"/>
      </w:pPr>
      <w:r>
        <w:t>The password expires after 60 days</w:t>
      </w:r>
      <w:r w:rsidR="00B72DDC">
        <w:t>,</w:t>
      </w:r>
      <w:r>
        <w:t xml:space="preserve"> and the user must reset the password periodically.</w:t>
      </w:r>
    </w:p>
    <w:p w14:paraId="3EB30E81" w14:textId="0CEDA562" w:rsidR="00427FCF" w:rsidRDefault="00B72DDC" w:rsidP="00427FCF">
      <w:pPr>
        <w:pStyle w:val="ListBullet2"/>
      </w:pPr>
      <w:r>
        <w:t>The user is</w:t>
      </w:r>
      <w:r w:rsidR="00427FCF">
        <w:t xml:space="preserve"> locked out of the application after five failed login attempts. The login attempts fail when the user enters an i</w:t>
      </w:r>
      <w:r w:rsidR="00680302">
        <w:t>ncorrect password. Contact the O</w:t>
      </w:r>
      <w:r w:rsidR="00427FCF">
        <w:t>kta administrator to reset the password.</w:t>
      </w:r>
    </w:p>
    <w:p w14:paraId="764031BE" w14:textId="20EDA9E7" w:rsidR="00143AB7" w:rsidRDefault="00427FCF" w:rsidP="00427FCF">
      <w:pPr>
        <w:pStyle w:val="ChapterBodyCopy"/>
      </w:pPr>
      <w:r>
        <w:t xml:space="preserve">On the successful resetting of the password, </w:t>
      </w:r>
      <w:r w:rsidR="00B72DDC">
        <w:t xml:space="preserve">you can use </w:t>
      </w:r>
      <w:r>
        <w:t>the new p</w:t>
      </w:r>
      <w:r w:rsidR="00B8480D">
        <w:t xml:space="preserve">assword </w:t>
      </w:r>
      <w:r w:rsidR="00EE19B8">
        <w:t>to log into your O</w:t>
      </w:r>
      <w:r w:rsidR="001D5EE2">
        <w:t>kta SSO</w:t>
      </w:r>
      <w:r w:rsidR="00AE787B">
        <w:t xml:space="preserve"> account</w:t>
      </w:r>
      <w:r>
        <w:t>.</w:t>
      </w:r>
    </w:p>
    <w:p w14:paraId="666B86B3" w14:textId="44EE2E84" w:rsidR="00832C86" w:rsidRPr="00832C86" w:rsidRDefault="00DA484D" w:rsidP="00832C86">
      <w:pPr>
        <w:pStyle w:val="Heading1"/>
      </w:pPr>
      <w:bookmarkStart w:id="44" w:name="_Toc25574501"/>
      <w:r>
        <w:t>UEE</w:t>
      </w:r>
      <w:r w:rsidR="00C97FAB">
        <w:t xml:space="preserve"> </w:t>
      </w:r>
      <w:r w:rsidR="00D63F8C">
        <w:t>Panel V</w:t>
      </w:r>
      <w:r w:rsidR="009C64BB">
        <w:t>iew</w:t>
      </w:r>
      <w:r w:rsidR="00156930">
        <w:rPr>
          <w:rFonts w:cstheme="majorHAnsi"/>
        </w:rPr>
        <w:t>—</w:t>
      </w:r>
      <w:r w:rsidR="00B67C26">
        <w:t>S</w:t>
      </w:r>
      <w:r w:rsidR="009C64BB" w:rsidRPr="00832C86">
        <w:t xml:space="preserve">creen </w:t>
      </w:r>
      <w:r w:rsidR="00B67C26">
        <w:t>Layout and N</w:t>
      </w:r>
      <w:r w:rsidR="009C64BB">
        <w:t>avigation</w:t>
      </w:r>
      <w:bookmarkEnd w:id="44"/>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36A91AAD" w:rsidR="0010089D" w:rsidRDefault="0010089D" w:rsidP="00E7349D">
      <w:pPr>
        <w:pStyle w:val="ChapterBodyCopy-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4F1F56">
        <w:t>displayed on the screen</w:t>
      </w:r>
    </w:p>
    <w:p w14:paraId="0067A579" w14:textId="7FDE17E3" w:rsidR="0010089D" w:rsidRDefault="00B8480D" w:rsidP="00E7349D">
      <w:pPr>
        <w:pStyle w:val="ChapterBodyCopy-Bullet"/>
      </w:pPr>
      <w:r>
        <w:t xml:space="preserve">The type of user login </w:t>
      </w:r>
      <w:r>
        <w:rPr>
          <w:rFonts w:cs="Calibri"/>
        </w:rPr>
        <w:t>—</w:t>
      </w:r>
      <w:r w:rsidR="00E7349D">
        <w:t xml:space="preserve"> a first time user of </w:t>
      </w:r>
      <w:r w:rsidR="002C571C">
        <w:t xml:space="preserve">UEE </w:t>
      </w:r>
      <w:r w:rsidR="00E7349D">
        <w:t>or an existing user</w:t>
      </w:r>
    </w:p>
    <w:p w14:paraId="183E704B" w14:textId="46753AA3" w:rsidR="008841B7" w:rsidRDefault="00E7349D" w:rsidP="00E7349D">
      <w:pPr>
        <w:pStyle w:val="ChapterBodyCopy-Bullet"/>
      </w:pPr>
      <w:r>
        <w:t>T</w:t>
      </w:r>
      <w:r w:rsidR="00635BF9">
        <w:t xml:space="preserve">he </w:t>
      </w:r>
      <w:r w:rsidR="00027263">
        <w:t>user’s role and permissions</w:t>
      </w:r>
    </w:p>
    <w:p w14:paraId="6327C66E" w14:textId="4284B8CC" w:rsidR="008B6EEA" w:rsidRDefault="00925D16" w:rsidP="00F424D6">
      <w:pPr>
        <w:pStyle w:val="CVChapterBodyCopy"/>
      </w:pPr>
      <w:r>
        <w:t>The following figure is the default screen view of the UEE application</w:t>
      </w:r>
      <w:r w:rsidR="00B67C26">
        <w:t xml:space="preserve"> when the user logs into the application as a </w:t>
      </w:r>
      <w:commentRangeStart w:id="45"/>
      <w:commentRangeStart w:id="46"/>
      <w:r w:rsidR="00B67C26">
        <w:t xml:space="preserve">first time </w:t>
      </w:r>
      <w:commentRangeEnd w:id="45"/>
      <w:r w:rsidR="00344A91">
        <w:rPr>
          <w:rStyle w:val="CommentReference"/>
          <w:rFonts w:asciiTheme="minorHAnsi" w:hAnsiTheme="minorHAnsi"/>
          <w:color w:val="auto"/>
        </w:rPr>
        <w:commentReference w:id="45"/>
      </w:r>
      <w:commentRangeEnd w:id="46"/>
      <w:r w:rsidR="00232C94">
        <w:rPr>
          <w:rStyle w:val="CommentReference"/>
          <w:rFonts w:asciiTheme="minorHAnsi" w:hAnsiTheme="minorHAnsi"/>
          <w:color w:val="auto"/>
        </w:rPr>
        <w:commentReference w:id="46"/>
      </w:r>
      <w:r w:rsidR="00B67C26">
        <w:t>user.</w:t>
      </w:r>
    </w:p>
    <w:p w14:paraId="67EFEF6E" w14:textId="279DA3BF" w:rsidR="00AF6AE1" w:rsidRDefault="00A721AD" w:rsidP="0082170F">
      <w:pPr>
        <w:pStyle w:val="CVFigure"/>
      </w:pPr>
      <w:r>
        <w:drawing>
          <wp:inline distT="0" distB="0" distL="0" distR="0" wp14:anchorId="659FA955" wp14:editId="646611FB">
            <wp:extent cx="4704778" cy="298132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1 UEE new user 3 panel view.png"/>
                    <pic:cNvPicPr/>
                  </pic:nvPicPr>
                  <pic:blipFill>
                    <a:blip r:embed="rId44">
                      <a:extLst>
                        <a:ext uri="{28A0092B-C50C-407E-A947-70E740481C1C}">
                          <a14:useLocalDpi xmlns:a14="http://schemas.microsoft.com/office/drawing/2010/main" val="0"/>
                        </a:ext>
                      </a:extLst>
                    </a:blip>
                    <a:stretch>
                      <a:fillRect/>
                    </a:stretch>
                  </pic:blipFill>
                  <pic:spPr>
                    <a:xfrm>
                      <a:off x="0" y="0"/>
                      <a:ext cx="4712910" cy="2986478"/>
                    </a:xfrm>
                    <a:prstGeom prst="rect">
                      <a:avLst/>
                    </a:prstGeom>
                  </pic:spPr>
                </pic:pic>
              </a:graphicData>
            </a:graphic>
          </wp:inline>
        </w:drawing>
      </w:r>
    </w:p>
    <w:p w14:paraId="114DC99E" w14:textId="3987BEF1" w:rsidR="0082170F" w:rsidRDefault="00D63F8C" w:rsidP="0082170F">
      <w:pPr>
        <w:pStyle w:val="CVFigureCaption"/>
      </w:pPr>
      <w:bookmarkStart w:id="47" w:name="TriplePanelView"/>
      <w:r>
        <w:t>UEE Screen</w:t>
      </w:r>
      <w:r w:rsidR="00761602">
        <w:t xml:space="preserve"> on First</w:t>
      </w:r>
      <w:r w:rsidR="004F1F56">
        <w:t>-</w:t>
      </w:r>
      <w:r w:rsidR="00761602">
        <w:t>time Login</w:t>
      </w:r>
      <w:r>
        <w:t>—</w:t>
      </w:r>
      <w:r w:rsidR="00AF6AE1">
        <w:t>3-</w:t>
      </w:r>
      <w:r w:rsidR="00A26994">
        <w:t xml:space="preserve">Panel </w:t>
      </w:r>
      <w:r w:rsidR="009B04B7">
        <w:t>View</w:t>
      </w:r>
      <w:bookmarkEnd w:id="47"/>
    </w:p>
    <w:p w14:paraId="33AF768A" w14:textId="4CB6667E" w:rsidR="00DB57B2" w:rsidRDefault="00DB57B2" w:rsidP="008A1B58">
      <w:pPr>
        <w:pStyle w:val="CVChapterBodyCopy"/>
      </w:pPr>
      <w:r>
        <w:lastRenderedPageBreak/>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4CA3A9DA" w:rsidR="004800F7" w:rsidRDefault="00D33716" w:rsidP="004800F7">
      <w:pPr>
        <w:pStyle w:val="ChapterBodyCopy-Bullet"/>
      </w:pPr>
      <w:r>
        <w:t>Toolb</w:t>
      </w:r>
      <w:r w:rsidR="00536EB0">
        <w:t>ar:</w:t>
      </w:r>
      <w:r w:rsidR="009302C7">
        <w:t xml:space="preserve"> </w:t>
      </w:r>
      <w:r w:rsidR="00536EB0">
        <w:t>Includes buttons t</w:t>
      </w:r>
      <w:r w:rsidR="00291E73">
        <w:t>o</w:t>
      </w:r>
      <w:r w:rsidR="00124D8E">
        <w:t xml:space="preserve"> </w:t>
      </w:r>
      <w:r w:rsidR="00C409C6">
        <w:t>display</w:t>
      </w:r>
      <w:r w:rsidR="00BD257A">
        <w:t xml:space="preserve"> the </w:t>
      </w:r>
      <w:r w:rsidR="00C409C6">
        <w:t xml:space="preserve">applications and </w:t>
      </w:r>
      <w:r w:rsidR="00BD257A">
        <w:t>presets</w:t>
      </w:r>
      <w:r w:rsidR="0001019C">
        <w:t xml:space="preserve"> </w:t>
      </w:r>
      <w:r w:rsidR="00C409C6">
        <w:t>in</w:t>
      </w:r>
      <w:r w:rsidR="0001019C">
        <w:t xml:space="preserve">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6BC21DC9" w:rsidR="004800F7" w:rsidRDefault="00291E73" w:rsidP="006B3206">
      <w:pPr>
        <w:pStyle w:val="ChapterBodyCopy-Bullet"/>
      </w:pPr>
      <w:r>
        <w:t>Panel</w:t>
      </w:r>
      <w:r w:rsidR="00B72DDC">
        <w:t>/Monitor</w:t>
      </w:r>
      <w:r w:rsidR="00DC5D42">
        <w:t>:</w:t>
      </w:r>
      <w:r w:rsidR="006B3206">
        <w:t xml:space="preserve"> </w:t>
      </w:r>
      <w:r w:rsidR="00215344">
        <w:t>You</w:t>
      </w:r>
      <w:r w:rsidR="00C409C6">
        <w:t xml:space="preserve"> can assign an a</w:t>
      </w:r>
      <w:r w:rsidR="006A5752">
        <w:t>pplication</w:t>
      </w:r>
      <w:r w:rsidR="00C409C6">
        <w:t xml:space="preserve"> </w:t>
      </w:r>
      <w:r w:rsidR="006B3206">
        <w:t>to a</w:t>
      </w:r>
      <w:r w:rsidR="006B3206" w:rsidRPr="006B3206">
        <w:t xml:space="preserve"> </w:t>
      </w:r>
      <w:r w:rsidR="00E86A6E">
        <w:t>panel</w:t>
      </w:r>
      <w:r w:rsidR="006A5752">
        <w:t xml:space="preserve"> and can have a maximum of </w:t>
      </w:r>
      <w:r w:rsidR="004F1F56">
        <w:t xml:space="preserve">a </w:t>
      </w:r>
      <w:r w:rsidR="00C3201B">
        <w:t>3-</w:t>
      </w:r>
      <w:r w:rsidR="006A5752">
        <w:t xml:space="preserve">panel </w:t>
      </w:r>
      <w:r w:rsidR="00C409C6">
        <w:t xml:space="preserve">view </w:t>
      </w:r>
      <w:r w:rsidR="009B7DEB">
        <w:t xml:space="preserve">on the </w:t>
      </w:r>
      <w:r w:rsidR="00A25EEC">
        <w:t>monitor</w:t>
      </w:r>
      <w:r w:rsidR="009B7DEB">
        <w:t xml:space="preserve"> screen</w:t>
      </w:r>
      <w:r w:rsidR="009149CD">
        <w:t>.</w:t>
      </w:r>
    </w:p>
    <w:p w14:paraId="678806A3" w14:textId="327993BF" w:rsidR="007815CB" w:rsidRDefault="00D33716" w:rsidP="00A92A15">
      <w:pPr>
        <w:pStyle w:val="CVHeading2"/>
      </w:pPr>
      <w:bookmarkStart w:id="48" w:name="_Toc25574502"/>
      <w:r>
        <w:t>Toolb</w:t>
      </w:r>
      <w:r w:rsidR="00027263">
        <w:t>ar</w:t>
      </w:r>
      <w:r w:rsidR="002E6C61">
        <w:t xml:space="preserve"> E</w:t>
      </w:r>
      <w:r w:rsidR="00003B8B">
        <w:t>lements</w:t>
      </w:r>
      <w:bookmarkEnd w:id="48"/>
    </w:p>
    <w:p w14:paraId="4C8BA1A7" w14:textId="04472C88"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available for each panel</w:t>
      </w:r>
      <w:r w:rsidR="00006E04">
        <w:t>. These buttons</w:t>
      </w:r>
      <w:r w:rsidR="008F2D03">
        <w:t xml:space="preserve">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6F2CE2EE"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006E04">
        <w:t>on the tool</w:t>
      </w:r>
      <w:r w:rsidR="00B35529">
        <w:t>bar</w:t>
      </w:r>
      <w:r w:rsidR="000502B5">
        <w:t>.</w:t>
      </w:r>
    </w:p>
    <w:p w14:paraId="6B5AC8F6" w14:textId="463213B3"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159"/>
      </w:tblGrid>
      <w:tr w:rsidR="005115B4" w:rsidRPr="0036096F" w14:paraId="3B22F737" w14:textId="77777777" w:rsidTr="00566B0A">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159"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566B0A">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78AFEBEB">
                  <wp:extent cx="716213" cy="33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rotWithShape="1">
                          <a:blip r:embed="rId45">
                            <a:extLst>
                              <a:ext uri="{28A0092B-C50C-407E-A947-70E740481C1C}">
                                <a14:useLocalDpi xmlns:a14="http://schemas.microsoft.com/office/drawing/2010/main" val="0"/>
                              </a:ext>
                            </a:extLst>
                          </a:blip>
                          <a:srcRect l="12139" t="13136" r="9623" b="15937"/>
                          <a:stretch/>
                        </pic:blipFill>
                        <pic:spPr bwMode="auto">
                          <a:xfrm>
                            <a:off x="0" y="0"/>
                            <a:ext cx="722727" cy="33640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159" w:type="dxa"/>
            <w:shd w:val="clear" w:color="auto" w:fill="auto"/>
          </w:tcPr>
          <w:p w14:paraId="3BE01666" w14:textId="0385BD83" w:rsidR="007815CB" w:rsidRDefault="003F0922" w:rsidP="00396DB8">
            <w:pPr>
              <w:pStyle w:val="CVTabletext"/>
            </w:pPr>
            <w:r>
              <w:t>The UEE logo</w:t>
            </w:r>
          </w:p>
        </w:tc>
      </w:tr>
      <w:tr w:rsidR="00C07146" w14:paraId="03582FD2" w14:textId="77777777" w:rsidTr="005D7634">
        <w:trPr>
          <w:trHeight w:val="321"/>
        </w:trPr>
        <w:tc>
          <w:tcPr>
            <w:tcW w:w="8505" w:type="dxa"/>
            <w:gridSpan w:val="3"/>
            <w:shd w:val="clear" w:color="auto" w:fill="auto"/>
            <w:vAlign w:val="center"/>
          </w:tcPr>
          <w:p w14:paraId="456D0B52" w14:textId="32C3DDA6" w:rsidR="00C07146" w:rsidRPr="00C07146" w:rsidRDefault="00C07146" w:rsidP="00C07146">
            <w:pPr>
              <w:pStyle w:val="CVTabletext"/>
              <w:jc w:val="center"/>
              <w:rPr>
                <w:b/>
              </w:rPr>
            </w:pPr>
            <w:r w:rsidRPr="00C07146">
              <w:rPr>
                <w:b/>
              </w:rPr>
              <w:t>Panel layout management buttons</w:t>
            </w:r>
          </w:p>
        </w:tc>
      </w:tr>
      <w:tr w:rsidR="003E6DEE" w14:paraId="1911BB76" w14:textId="77777777" w:rsidTr="00566B0A">
        <w:trPr>
          <w:trHeight w:val="321"/>
        </w:trPr>
        <w:tc>
          <w:tcPr>
            <w:tcW w:w="2233" w:type="dxa"/>
            <w:shd w:val="clear" w:color="auto" w:fill="auto"/>
            <w:vAlign w:val="center"/>
          </w:tcPr>
          <w:p w14:paraId="059714F2" w14:textId="49A52668" w:rsidR="003E6DEE" w:rsidRDefault="00EB5A45" w:rsidP="004137B2">
            <w:pPr>
              <w:pStyle w:val="CVTabletext"/>
              <w:jc w:val="center"/>
              <w:rPr>
                <w:noProof/>
                <w:lang w:val="en-IN" w:eastAsia="en-IN"/>
              </w:rPr>
            </w:pPr>
            <w:r>
              <w:object w:dxaOrig="570" w:dyaOrig="465" w14:anchorId="7F1045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pt;height:31.3pt" o:ole="">
                  <v:imagedata r:id="rId46" o:title=""/>
                </v:shape>
                <o:OLEObject Type="Embed" ProgID="PBrush" ShapeID="_x0000_i1025" DrawAspect="Content" ObjectID="_1638981992" r:id="rId47"/>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159"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566B0A">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0FFA9022">
                  <wp:extent cx="413137" cy="3895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rotWithShape="1">
                          <a:blip r:embed="rId48">
                            <a:extLst>
                              <a:ext uri="{28A0092B-C50C-407E-A947-70E740481C1C}">
                                <a14:useLocalDpi xmlns:a14="http://schemas.microsoft.com/office/drawing/2010/main" val="0"/>
                              </a:ext>
                            </a:extLst>
                          </a:blip>
                          <a:srcRect l="17153" t="20966" r="16138" b="16137"/>
                          <a:stretch/>
                        </pic:blipFill>
                        <pic:spPr bwMode="auto">
                          <a:xfrm>
                            <a:off x="0" y="0"/>
                            <a:ext cx="420740" cy="396696"/>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159" w:type="dxa"/>
            <w:shd w:val="clear" w:color="auto" w:fill="auto"/>
          </w:tcPr>
          <w:p w14:paraId="759BD51F" w14:textId="52EFBF57" w:rsidR="007815CB" w:rsidRDefault="00612D1B" w:rsidP="00D50EC1">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215344">
              <w:t xml:space="preserve"> of the monitor</w:t>
            </w:r>
            <w:r w:rsidR="005D6C56">
              <w:t>. Select the same button</w:t>
            </w:r>
            <w:r w:rsidR="00E8700A">
              <w:t xml:space="preserve"> or </w:t>
            </w:r>
            <w:r w:rsidR="00D50EC1">
              <w:t>click</w:t>
            </w:r>
            <w:r w:rsidR="00B30319">
              <w:t xml:space="preserve">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566B0A">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1A782246">
                  <wp:extent cx="429040" cy="4052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rotWithShape="1">
                          <a:blip r:embed="rId49">
                            <a:extLst>
                              <a:ext uri="{28A0092B-C50C-407E-A947-70E740481C1C}">
                                <a14:useLocalDpi xmlns:a14="http://schemas.microsoft.com/office/drawing/2010/main" val="0"/>
                              </a:ext>
                            </a:extLst>
                          </a:blip>
                          <a:srcRect l="14056" t="18073" r="13654" b="13654"/>
                          <a:stretch/>
                        </pic:blipFill>
                        <pic:spPr bwMode="auto">
                          <a:xfrm>
                            <a:off x="0" y="0"/>
                            <a:ext cx="435195" cy="41101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159"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566B0A">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drawing>
                <wp:inline distT="0" distB="0" distL="0" distR="0" wp14:anchorId="1CE6EA8C" wp14:editId="0DC79A92">
                  <wp:extent cx="373711" cy="3737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50">
                            <a:extLst>
                              <a:ext uri="{28A0092B-C50C-407E-A947-70E740481C1C}">
                                <a14:useLocalDpi xmlns:a14="http://schemas.microsoft.com/office/drawing/2010/main" val="0"/>
                              </a:ext>
                            </a:extLst>
                          </a:blip>
                          <a:srcRect l="21308" t="25306" r="21402" b="17403"/>
                          <a:stretch/>
                        </pic:blipFill>
                        <pic:spPr bwMode="auto">
                          <a:xfrm>
                            <a:off x="0" y="0"/>
                            <a:ext cx="381383" cy="381383"/>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159" w:type="dxa"/>
            <w:shd w:val="clear" w:color="auto" w:fill="auto"/>
          </w:tcPr>
          <w:p w14:paraId="002BC076" w14:textId="2BC70A7B" w:rsidR="00FB4B47" w:rsidRDefault="0048310D" w:rsidP="00B72DDC">
            <w:pPr>
              <w:pStyle w:val="ChapterBodyCopy"/>
            </w:pPr>
            <w:r>
              <w:t xml:space="preserve">Use this button to open the </w:t>
            </w:r>
            <w:r w:rsidRPr="0048310D">
              <w:rPr>
                <w:b/>
              </w:rPr>
              <w:t>Display Settings</w:t>
            </w:r>
            <w:r w:rsidR="00FB4B47">
              <w:t xml:space="preserve"> pop-up window. </w:t>
            </w:r>
            <w:r w:rsidR="00FB7BB5">
              <w:t xml:space="preserve">In the </w:t>
            </w:r>
            <w:bookmarkStart w:id="49" w:name="DisplaySettingsWindowPopup"/>
            <w:r w:rsidR="00FB7BB5">
              <w:t>pop-up window</w:t>
            </w:r>
            <w:bookmarkEnd w:id="49"/>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toolbar</w:t>
            </w:r>
            <w:r w:rsidR="0012657E">
              <w:t xml:space="preserve"> using this window</w:t>
            </w:r>
            <w:r w:rsidR="00FB7BB5">
              <w:t>.</w:t>
            </w:r>
          </w:p>
        </w:tc>
      </w:tr>
      <w:tr w:rsidR="009A7F21" w14:paraId="30994B77" w14:textId="77777777" w:rsidTr="00566B0A">
        <w:tc>
          <w:tcPr>
            <w:tcW w:w="2233" w:type="dxa"/>
            <w:shd w:val="clear" w:color="auto" w:fill="auto"/>
            <w:vAlign w:val="center"/>
          </w:tcPr>
          <w:p w14:paraId="7DF85713" w14:textId="1B07D785" w:rsidR="009A7F21" w:rsidRDefault="009A7F21" w:rsidP="004137B2">
            <w:pPr>
              <w:pStyle w:val="CVTabletext"/>
              <w:jc w:val="center"/>
              <w:rPr>
                <w:noProof/>
                <w:lang w:val="en-IN" w:eastAsia="en-IN"/>
              </w:rPr>
            </w:pPr>
            <w:r>
              <w:object w:dxaOrig="510" w:dyaOrig="600" w14:anchorId="1C1CE19C">
                <v:shape id="_x0000_i1026" type="#_x0000_t75" style="width:25.65pt;height:30.7pt" o:ole="">
                  <v:imagedata r:id="rId51" o:title=""/>
                </v:shape>
                <o:OLEObject Type="Embed" ProgID="PBrush" ShapeID="_x0000_i1026" DrawAspect="Content" ObjectID="_1638981993" r:id="rId52"/>
              </w:object>
            </w:r>
          </w:p>
        </w:tc>
        <w:tc>
          <w:tcPr>
            <w:tcW w:w="2113" w:type="dxa"/>
            <w:shd w:val="clear" w:color="auto" w:fill="auto"/>
          </w:tcPr>
          <w:p w14:paraId="3B317694" w14:textId="09116C3A" w:rsidR="009A7F21" w:rsidRPr="00A06412" w:rsidRDefault="009A7F21" w:rsidP="005C2DA9">
            <w:pPr>
              <w:pStyle w:val="CVTabletext"/>
              <w:rPr>
                <w:b/>
              </w:rPr>
            </w:pPr>
            <w:r w:rsidRPr="00375EB5">
              <w:rPr>
                <w:b/>
              </w:rPr>
              <w:t xml:space="preserve">Swap </w:t>
            </w:r>
            <w:r w:rsidRPr="00375EB5">
              <w:t>button</w:t>
            </w:r>
          </w:p>
        </w:tc>
        <w:tc>
          <w:tcPr>
            <w:tcW w:w="4159" w:type="dxa"/>
            <w:shd w:val="clear" w:color="auto" w:fill="auto"/>
          </w:tcPr>
          <w:p w14:paraId="739EDD36" w14:textId="5A5C86D3" w:rsidR="009A7F21" w:rsidRDefault="00375EB5" w:rsidP="00337A92">
            <w:pPr>
              <w:pStyle w:val="ChapterBodyCopy"/>
            </w:pPr>
            <w:r>
              <w:t>Use this to interchange the applications between two panels.</w:t>
            </w:r>
          </w:p>
        </w:tc>
      </w:tr>
      <w:tr w:rsidR="002A6C8B" w14:paraId="086F3DC6" w14:textId="77777777" w:rsidTr="005D7634">
        <w:tc>
          <w:tcPr>
            <w:tcW w:w="8505" w:type="dxa"/>
            <w:gridSpan w:val="3"/>
            <w:shd w:val="clear" w:color="auto" w:fill="auto"/>
            <w:vAlign w:val="center"/>
          </w:tcPr>
          <w:p w14:paraId="09B88FBF" w14:textId="10C23A44" w:rsidR="002A6C8B" w:rsidRPr="002A6C8B" w:rsidRDefault="002A6C8B" w:rsidP="00A721AD">
            <w:pPr>
              <w:pStyle w:val="ChapterBodyCopy"/>
              <w:jc w:val="center"/>
              <w:rPr>
                <w:b/>
              </w:rPr>
            </w:pPr>
            <w:r w:rsidRPr="002A6C8B">
              <w:rPr>
                <w:b/>
              </w:rPr>
              <w:t xml:space="preserve">Panel </w:t>
            </w:r>
            <w:r w:rsidR="00A721AD">
              <w:rPr>
                <w:b/>
              </w:rPr>
              <w:t>Group</w:t>
            </w:r>
            <w:r w:rsidRPr="002A6C8B">
              <w:rPr>
                <w:b/>
              </w:rPr>
              <w:t xml:space="preserve"> Buttons</w:t>
            </w:r>
          </w:p>
        </w:tc>
      </w:tr>
      <w:tr w:rsidR="00A721AD" w14:paraId="0CCC2359" w14:textId="77777777" w:rsidTr="005D7634">
        <w:tc>
          <w:tcPr>
            <w:tcW w:w="8505" w:type="dxa"/>
            <w:gridSpan w:val="3"/>
            <w:shd w:val="clear" w:color="auto" w:fill="auto"/>
            <w:vAlign w:val="center"/>
          </w:tcPr>
          <w:p w14:paraId="3DEDB153" w14:textId="77777777" w:rsidR="00D11EE1" w:rsidRDefault="00A721AD" w:rsidP="00A721AD">
            <w:pPr>
              <w:pStyle w:val="ChapterBodyCopy"/>
              <w:jc w:val="center"/>
            </w:pPr>
            <w:r w:rsidRPr="00A721AD">
              <w:t>Pinned Applications</w:t>
            </w:r>
            <w:r w:rsidR="00D11EE1">
              <w:t xml:space="preserve"> </w:t>
            </w:r>
          </w:p>
          <w:p w14:paraId="57EBD160" w14:textId="18E25543" w:rsidR="00A721AD" w:rsidRPr="00A721AD" w:rsidRDefault="00D11EE1" w:rsidP="00A721AD">
            <w:pPr>
              <w:pStyle w:val="ChapterBodyCopy"/>
              <w:jc w:val="center"/>
            </w:pPr>
            <w:r>
              <w:lastRenderedPageBreak/>
              <w:t>(You can view only those applications that the administrator has given you access for)</w:t>
            </w:r>
          </w:p>
        </w:tc>
      </w:tr>
      <w:tr w:rsidR="002A6C8B" w14:paraId="7D62F6EB" w14:textId="77777777" w:rsidTr="00566B0A">
        <w:tc>
          <w:tcPr>
            <w:tcW w:w="2233" w:type="dxa"/>
            <w:shd w:val="clear" w:color="auto" w:fill="auto"/>
            <w:vAlign w:val="center"/>
          </w:tcPr>
          <w:p w14:paraId="0FD9FBE3" w14:textId="062EA4C4" w:rsidR="002A6C8B" w:rsidRDefault="000E5C6E" w:rsidP="004137B2">
            <w:pPr>
              <w:pStyle w:val="CVTabletext"/>
              <w:jc w:val="center"/>
            </w:pPr>
            <w:r>
              <w:object w:dxaOrig="795" w:dyaOrig="885" w14:anchorId="38433AAC">
                <v:shape id="_x0000_i1027" type="#_x0000_t75" style="width:39.45pt;height:43.85pt" o:ole="">
                  <v:imagedata r:id="rId53" o:title=""/>
                </v:shape>
                <o:OLEObject Type="Embed" ProgID="PBrush" ShapeID="_x0000_i1027" DrawAspect="Content" ObjectID="_1638981994" r:id="rId54"/>
              </w:object>
            </w:r>
          </w:p>
        </w:tc>
        <w:tc>
          <w:tcPr>
            <w:tcW w:w="2113" w:type="dxa"/>
            <w:shd w:val="clear" w:color="auto" w:fill="auto"/>
          </w:tcPr>
          <w:p w14:paraId="38A0FB9F" w14:textId="2A833FA2" w:rsidR="002A6C8B" w:rsidRPr="00375EB5" w:rsidRDefault="000E5C6E" w:rsidP="000E5C6E">
            <w:pPr>
              <w:pStyle w:val="CVTabletext"/>
              <w:rPr>
                <w:b/>
              </w:rPr>
            </w:pPr>
            <w:r>
              <w:rPr>
                <w:b/>
              </w:rPr>
              <w:t xml:space="preserve">Aunt Bertha </w:t>
            </w:r>
            <w:r w:rsidRPr="000E5C6E">
              <w:t>application</w:t>
            </w:r>
            <w:r>
              <w:rPr>
                <w:b/>
              </w:rPr>
              <w:t xml:space="preserve"> </w:t>
            </w:r>
            <w:r w:rsidRPr="000E5C6E">
              <w:t>button</w:t>
            </w:r>
          </w:p>
        </w:tc>
        <w:tc>
          <w:tcPr>
            <w:tcW w:w="4159" w:type="dxa"/>
            <w:shd w:val="clear" w:color="auto" w:fill="auto"/>
          </w:tcPr>
          <w:p w14:paraId="12E1D988" w14:textId="1C8913E0" w:rsidR="002A6C8B" w:rsidRDefault="000E5C6E" w:rsidP="004A6EF9">
            <w:pPr>
              <w:pStyle w:val="ChapterBodyCopy"/>
            </w:pPr>
            <w:r>
              <w:t xml:space="preserve">Click this button to </w:t>
            </w:r>
            <w:r w:rsidR="004A6EF9">
              <w:t>view</w:t>
            </w:r>
            <w:r>
              <w:t xml:space="preserve"> the Aunt Bert</w:t>
            </w:r>
            <w:r w:rsidR="004A6EF9">
              <w:t>ha application in a single-</w:t>
            </w:r>
            <w:r>
              <w:t>panel view</w:t>
            </w:r>
            <w:r w:rsidR="004A6EF9">
              <w:t xml:space="preserve"> on your monitor screen</w:t>
            </w:r>
            <w:r>
              <w:t>.</w:t>
            </w:r>
          </w:p>
        </w:tc>
      </w:tr>
      <w:tr w:rsidR="002A6C8B" w14:paraId="6B539CAC" w14:textId="77777777" w:rsidTr="00566B0A">
        <w:tc>
          <w:tcPr>
            <w:tcW w:w="2233" w:type="dxa"/>
            <w:shd w:val="clear" w:color="auto" w:fill="auto"/>
            <w:vAlign w:val="center"/>
          </w:tcPr>
          <w:p w14:paraId="4740D67C" w14:textId="0113E20A" w:rsidR="002A6C8B" w:rsidRDefault="000E5C6E" w:rsidP="004137B2">
            <w:pPr>
              <w:pStyle w:val="CVTabletext"/>
              <w:jc w:val="center"/>
            </w:pPr>
            <w:r>
              <w:object w:dxaOrig="855" w:dyaOrig="870" w14:anchorId="0A26799B">
                <v:shape id="_x0000_i1028" type="#_x0000_t75" style="width:42.55pt;height:43.85pt" o:ole="">
                  <v:imagedata r:id="rId55" o:title=""/>
                </v:shape>
                <o:OLEObject Type="Embed" ProgID="PBrush" ShapeID="_x0000_i1028" DrawAspect="Content" ObjectID="_1638981995" r:id="rId56"/>
              </w:object>
            </w:r>
          </w:p>
        </w:tc>
        <w:tc>
          <w:tcPr>
            <w:tcW w:w="2113" w:type="dxa"/>
            <w:shd w:val="clear" w:color="auto" w:fill="auto"/>
          </w:tcPr>
          <w:p w14:paraId="1D713D26" w14:textId="21CB9E93" w:rsidR="002A6C8B" w:rsidRPr="00375EB5" w:rsidRDefault="000E5C6E" w:rsidP="005C2DA9">
            <w:pPr>
              <w:pStyle w:val="CVTabletext"/>
              <w:rPr>
                <w:b/>
              </w:rPr>
            </w:pPr>
            <w:r>
              <w:rPr>
                <w:b/>
              </w:rPr>
              <w:t xml:space="preserve">Coreo Analytics </w:t>
            </w:r>
            <w:r w:rsidRPr="000E5C6E">
              <w:t>application button</w:t>
            </w:r>
          </w:p>
        </w:tc>
        <w:tc>
          <w:tcPr>
            <w:tcW w:w="4159" w:type="dxa"/>
            <w:shd w:val="clear" w:color="auto" w:fill="auto"/>
          </w:tcPr>
          <w:p w14:paraId="1C43AD14" w14:textId="5B3E741D" w:rsidR="002A6C8B" w:rsidRDefault="004A6EF9" w:rsidP="004A6EF9">
            <w:pPr>
              <w:pStyle w:val="ChapterBodyCopy"/>
            </w:pPr>
            <w:r>
              <w:t>Click this button to view the Coreo Analytics application in a single-panel view on your monitor screen.</w:t>
            </w:r>
          </w:p>
        </w:tc>
      </w:tr>
      <w:tr w:rsidR="002A6C8B" w14:paraId="132F5BF2" w14:textId="77777777" w:rsidTr="00566B0A">
        <w:tc>
          <w:tcPr>
            <w:tcW w:w="2233" w:type="dxa"/>
            <w:shd w:val="clear" w:color="auto" w:fill="auto"/>
            <w:vAlign w:val="center"/>
          </w:tcPr>
          <w:p w14:paraId="5E20D90E" w14:textId="3BBF036A" w:rsidR="002A6C8B" w:rsidRDefault="000E5C6E" w:rsidP="004137B2">
            <w:pPr>
              <w:pStyle w:val="CVTabletext"/>
              <w:jc w:val="center"/>
            </w:pPr>
            <w:r>
              <w:object w:dxaOrig="825" w:dyaOrig="840" w14:anchorId="0AC8284F">
                <v:shape id="_x0000_i1029" type="#_x0000_t75" style="width:40.7pt;height:40.7pt" o:ole="">
                  <v:imagedata r:id="rId57" o:title=""/>
                </v:shape>
                <o:OLEObject Type="Embed" ProgID="PBrush" ShapeID="_x0000_i1029" DrawAspect="Content" ObjectID="_1638981996" r:id="rId58"/>
              </w:object>
            </w:r>
          </w:p>
        </w:tc>
        <w:tc>
          <w:tcPr>
            <w:tcW w:w="2113" w:type="dxa"/>
            <w:shd w:val="clear" w:color="auto" w:fill="auto"/>
          </w:tcPr>
          <w:p w14:paraId="2D33E825" w14:textId="135FA285" w:rsidR="002A6C8B" w:rsidRPr="00375EB5" w:rsidRDefault="000E5C6E" w:rsidP="005C2DA9">
            <w:pPr>
              <w:pStyle w:val="CVTabletext"/>
              <w:rPr>
                <w:b/>
              </w:rPr>
            </w:pPr>
            <w:r>
              <w:rPr>
                <w:b/>
              </w:rPr>
              <w:t xml:space="preserve">Coreo Care CT </w:t>
            </w:r>
            <w:r w:rsidRPr="000E5C6E">
              <w:t>application button</w:t>
            </w:r>
          </w:p>
        </w:tc>
        <w:tc>
          <w:tcPr>
            <w:tcW w:w="4159" w:type="dxa"/>
            <w:shd w:val="clear" w:color="auto" w:fill="auto"/>
          </w:tcPr>
          <w:p w14:paraId="3B5DA929" w14:textId="43A2B31F" w:rsidR="002A6C8B" w:rsidRDefault="004A6EF9" w:rsidP="004A6EF9">
            <w:pPr>
              <w:pStyle w:val="ChapterBodyCopy"/>
            </w:pPr>
            <w:r>
              <w:t>Click this button to view the Coreo Care application in a single-panel view on your monitor screen.</w:t>
            </w:r>
          </w:p>
        </w:tc>
      </w:tr>
      <w:tr w:rsidR="004E3B2E" w14:paraId="4259AF46" w14:textId="77777777" w:rsidTr="00566B0A">
        <w:tc>
          <w:tcPr>
            <w:tcW w:w="2233" w:type="dxa"/>
            <w:shd w:val="clear" w:color="auto" w:fill="auto"/>
            <w:vAlign w:val="center"/>
          </w:tcPr>
          <w:p w14:paraId="6F7B7BBD" w14:textId="1AE0CDA3" w:rsidR="004E3B2E" w:rsidRDefault="000E5C6E" w:rsidP="004137B2">
            <w:pPr>
              <w:pStyle w:val="CVTabletext"/>
              <w:jc w:val="center"/>
            </w:pPr>
            <w:r>
              <w:object w:dxaOrig="825" w:dyaOrig="915" w14:anchorId="342F6FCD">
                <v:shape id="_x0000_i1030" type="#_x0000_t75" style="width:40.7pt;height:45.7pt" o:ole="">
                  <v:imagedata r:id="rId59" o:title=""/>
                </v:shape>
                <o:OLEObject Type="Embed" ProgID="PBrush" ShapeID="_x0000_i1030" DrawAspect="Content" ObjectID="_1638981997" r:id="rId60"/>
              </w:object>
            </w:r>
          </w:p>
        </w:tc>
        <w:tc>
          <w:tcPr>
            <w:tcW w:w="2113" w:type="dxa"/>
            <w:shd w:val="clear" w:color="auto" w:fill="auto"/>
          </w:tcPr>
          <w:p w14:paraId="6F46FA5E" w14:textId="01C119CC" w:rsidR="004E3B2E" w:rsidRPr="00375EB5" w:rsidRDefault="000E5C6E" w:rsidP="005C2DA9">
            <w:pPr>
              <w:pStyle w:val="CVTabletext"/>
              <w:rPr>
                <w:b/>
              </w:rPr>
            </w:pPr>
            <w:r>
              <w:rPr>
                <w:b/>
              </w:rPr>
              <w:t xml:space="preserve">Healthwise </w:t>
            </w:r>
            <w:r w:rsidRPr="000E5C6E">
              <w:t>application button</w:t>
            </w:r>
          </w:p>
        </w:tc>
        <w:tc>
          <w:tcPr>
            <w:tcW w:w="4159" w:type="dxa"/>
            <w:shd w:val="clear" w:color="auto" w:fill="auto"/>
          </w:tcPr>
          <w:p w14:paraId="10FFD9F8" w14:textId="7088C852" w:rsidR="004E3B2E" w:rsidRDefault="004A6EF9" w:rsidP="004A6EF9">
            <w:pPr>
              <w:pStyle w:val="ChapterBodyCopy"/>
            </w:pPr>
            <w:r>
              <w:t>Click this button to view the Coreo Healthwise application in a single-panel view on your monitor screen.</w:t>
            </w:r>
          </w:p>
        </w:tc>
      </w:tr>
      <w:tr w:rsidR="004E3B2E" w14:paraId="0A02D1A9" w14:textId="77777777" w:rsidTr="00566B0A">
        <w:tc>
          <w:tcPr>
            <w:tcW w:w="2233" w:type="dxa"/>
            <w:shd w:val="clear" w:color="auto" w:fill="auto"/>
            <w:vAlign w:val="center"/>
          </w:tcPr>
          <w:p w14:paraId="05A5E268" w14:textId="338E38EC" w:rsidR="004E3B2E" w:rsidRDefault="000E5C6E" w:rsidP="004137B2">
            <w:pPr>
              <w:pStyle w:val="CVTabletext"/>
              <w:jc w:val="center"/>
            </w:pPr>
            <w:r>
              <w:object w:dxaOrig="855" w:dyaOrig="915" w14:anchorId="3D1D9948">
                <v:shape id="_x0000_i1031" type="#_x0000_t75" style="width:42.55pt;height:45.7pt" o:ole="">
                  <v:imagedata r:id="rId61" o:title=""/>
                </v:shape>
                <o:OLEObject Type="Embed" ProgID="PBrush" ShapeID="_x0000_i1031" DrawAspect="Content" ObjectID="_1638981998" r:id="rId62"/>
              </w:object>
            </w:r>
          </w:p>
        </w:tc>
        <w:tc>
          <w:tcPr>
            <w:tcW w:w="2113" w:type="dxa"/>
            <w:shd w:val="clear" w:color="auto" w:fill="auto"/>
          </w:tcPr>
          <w:p w14:paraId="47EB5851" w14:textId="099D628A" w:rsidR="004E3B2E" w:rsidRPr="00375EB5" w:rsidRDefault="000E5C6E" w:rsidP="000E5C6E">
            <w:pPr>
              <w:pStyle w:val="CVTabletext"/>
              <w:rPr>
                <w:b/>
              </w:rPr>
            </w:pPr>
            <w:r>
              <w:rPr>
                <w:b/>
              </w:rPr>
              <w:t xml:space="preserve">Coreo Home CT </w:t>
            </w:r>
            <w:r w:rsidRPr="000E5C6E">
              <w:t>application button</w:t>
            </w:r>
          </w:p>
        </w:tc>
        <w:tc>
          <w:tcPr>
            <w:tcW w:w="4159" w:type="dxa"/>
            <w:shd w:val="clear" w:color="auto" w:fill="auto"/>
          </w:tcPr>
          <w:p w14:paraId="2AA7FF88" w14:textId="7688DC9E" w:rsidR="004E3B2E" w:rsidRDefault="004A6EF9" w:rsidP="00337A92">
            <w:pPr>
              <w:pStyle w:val="ChapterBodyCopy"/>
            </w:pPr>
            <w:r>
              <w:t>Click this button to view the Coreo Home application in a single-panel view on your monitor screen.</w:t>
            </w:r>
          </w:p>
        </w:tc>
      </w:tr>
      <w:tr w:rsidR="004E3B2E" w14:paraId="4A46DBBF" w14:textId="77777777" w:rsidTr="00566B0A">
        <w:tc>
          <w:tcPr>
            <w:tcW w:w="2233" w:type="dxa"/>
            <w:shd w:val="clear" w:color="auto" w:fill="auto"/>
            <w:vAlign w:val="center"/>
          </w:tcPr>
          <w:p w14:paraId="3720A24F" w14:textId="1B47C832" w:rsidR="004E3B2E" w:rsidRDefault="000E5C6E" w:rsidP="004137B2">
            <w:pPr>
              <w:pStyle w:val="CVTabletext"/>
              <w:jc w:val="center"/>
            </w:pPr>
            <w:r>
              <w:object w:dxaOrig="840" w:dyaOrig="900" w14:anchorId="7A0B36F2">
                <v:shape id="_x0000_i1032" type="#_x0000_t75" style="width:40.7pt;height:45.1pt" o:ole="">
                  <v:imagedata r:id="rId63" o:title=""/>
                </v:shape>
                <o:OLEObject Type="Embed" ProgID="PBrush" ShapeID="_x0000_i1032" DrawAspect="Content" ObjectID="_1638981999" r:id="rId64"/>
              </w:object>
            </w:r>
          </w:p>
        </w:tc>
        <w:tc>
          <w:tcPr>
            <w:tcW w:w="2113" w:type="dxa"/>
            <w:shd w:val="clear" w:color="auto" w:fill="auto"/>
          </w:tcPr>
          <w:p w14:paraId="79FF7C86" w14:textId="2CD781B2" w:rsidR="004E3B2E" w:rsidRPr="00375EB5" w:rsidRDefault="000E5C6E" w:rsidP="005C2DA9">
            <w:pPr>
              <w:pStyle w:val="CVTabletext"/>
              <w:rPr>
                <w:b/>
              </w:rPr>
            </w:pPr>
            <w:r>
              <w:rPr>
                <w:b/>
              </w:rPr>
              <w:t xml:space="preserve">Coreo View – Bed View </w:t>
            </w:r>
            <w:r w:rsidRPr="000E5C6E">
              <w:t>application button</w:t>
            </w:r>
          </w:p>
        </w:tc>
        <w:tc>
          <w:tcPr>
            <w:tcW w:w="4159" w:type="dxa"/>
            <w:shd w:val="clear" w:color="auto" w:fill="auto"/>
          </w:tcPr>
          <w:p w14:paraId="595919FD" w14:textId="2B7F038B" w:rsidR="004E3B2E" w:rsidRDefault="004A6EF9" w:rsidP="004A6EF9">
            <w:pPr>
              <w:pStyle w:val="ChapterBodyCopy"/>
            </w:pPr>
            <w:r>
              <w:t>Click this button to view the Coreo View-Bed View layout in a single-panel view on your monitor screen.</w:t>
            </w:r>
          </w:p>
        </w:tc>
      </w:tr>
      <w:tr w:rsidR="00F70D9D" w14:paraId="46822A35" w14:textId="77777777" w:rsidTr="00566B0A">
        <w:tc>
          <w:tcPr>
            <w:tcW w:w="2233" w:type="dxa"/>
            <w:shd w:val="clear" w:color="auto" w:fill="auto"/>
            <w:vAlign w:val="center"/>
          </w:tcPr>
          <w:p w14:paraId="1B690A40" w14:textId="07E7F437" w:rsidR="00F70D9D" w:rsidRDefault="00F70D9D" w:rsidP="00F70D9D">
            <w:pPr>
              <w:pStyle w:val="CVTabletext"/>
              <w:jc w:val="center"/>
            </w:pPr>
            <w:r>
              <w:object w:dxaOrig="825" w:dyaOrig="885" w14:anchorId="3713A684">
                <v:shape id="_x0000_i1033" type="#_x0000_t75" style="width:40.7pt;height:43.85pt" o:ole="">
                  <v:imagedata r:id="rId65" o:title=""/>
                </v:shape>
                <o:OLEObject Type="Embed" ProgID="PBrush" ShapeID="_x0000_i1033" DrawAspect="Content" ObjectID="_1638982000" r:id="rId66"/>
              </w:object>
            </w:r>
          </w:p>
        </w:tc>
        <w:tc>
          <w:tcPr>
            <w:tcW w:w="2113" w:type="dxa"/>
            <w:shd w:val="clear" w:color="auto" w:fill="auto"/>
          </w:tcPr>
          <w:p w14:paraId="27BB0741" w14:textId="0390C21A" w:rsidR="00F70D9D" w:rsidRPr="00375EB5" w:rsidRDefault="00F70D9D" w:rsidP="00F70D9D">
            <w:pPr>
              <w:pStyle w:val="CVTabletext"/>
              <w:rPr>
                <w:b/>
              </w:rPr>
            </w:pPr>
            <w:r>
              <w:rPr>
                <w:b/>
              </w:rPr>
              <w:t xml:space="preserve">Coreo View – Geomapping View </w:t>
            </w:r>
            <w:r w:rsidRPr="000E5C6E">
              <w:t>application button</w:t>
            </w:r>
          </w:p>
        </w:tc>
        <w:tc>
          <w:tcPr>
            <w:tcW w:w="4159" w:type="dxa"/>
            <w:shd w:val="clear" w:color="auto" w:fill="auto"/>
          </w:tcPr>
          <w:p w14:paraId="4D11FF76" w14:textId="228C0F45" w:rsidR="00F70D9D" w:rsidRDefault="004A6EF9" w:rsidP="004A6EF9">
            <w:pPr>
              <w:pStyle w:val="ChapterBodyCopy"/>
            </w:pPr>
            <w:r>
              <w:t>Click this button to view the Coreo View-Geo-Map View layout in a single-panel view on your monitor screen.</w:t>
            </w:r>
          </w:p>
        </w:tc>
      </w:tr>
      <w:commentRangeStart w:id="50"/>
      <w:commentRangeStart w:id="51"/>
      <w:tr w:rsidR="00F70D9D" w14:paraId="39ADE2B6" w14:textId="77777777" w:rsidTr="00566B0A">
        <w:tc>
          <w:tcPr>
            <w:tcW w:w="2233" w:type="dxa"/>
            <w:shd w:val="clear" w:color="auto" w:fill="auto"/>
            <w:vAlign w:val="center"/>
          </w:tcPr>
          <w:p w14:paraId="7A7216B5" w14:textId="5E34010F" w:rsidR="00F70D9D" w:rsidRDefault="00F70D9D" w:rsidP="00F70D9D">
            <w:pPr>
              <w:pStyle w:val="CVTabletext"/>
              <w:jc w:val="center"/>
            </w:pPr>
            <w:r>
              <w:object w:dxaOrig="855" w:dyaOrig="840" w14:anchorId="3C4C826A">
                <v:shape id="_x0000_i1034" type="#_x0000_t75" style="width:42.55pt;height:40.7pt" o:ole="">
                  <v:imagedata r:id="rId67" o:title=""/>
                </v:shape>
                <o:OLEObject Type="Embed" ProgID="PBrush" ShapeID="_x0000_i1034" DrawAspect="Content" ObjectID="_1638982001" r:id="rId68"/>
              </w:object>
            </w:r>
          </w:p>
        </w:tc>
        <w:tc>
          <w:tcPr>
            <w:tcW w:w="2113" w:type="dxa"/>
            <w:shd w:val="clear" w:color="auto" w:fill="auto"/>
          </w:tcPr>
          <w:p w14:paraId="05DE174B" w14:textId="3816C974" w:rsidR="00F70D9D" w:rsidRPr="00375EB5" w:rsidRDefault="00F70D9D" w:rsidP="00F70D9D">
            <w:pPr>
              <w:pStyle w:val="CVTabletext"/>
              <w:rPr>
                <w:b/>
              </w:rPr>
            </w:pPr>
            <w:r>
              <w:rPr>
                <w:b/>
              </w:rPr>
              <w:t xml:space="preserve">Coreo View – Prioritized View </w:t>
            </w:r>
            <w:r w:rsidRPr="000E5C6E">
              <w:t>application button</w:t>
            </w:r>
          </w:p>
        </w:tc>
        <w:tc>
          <w:tcPr>
            <w:tcW w:w="4159" w:type="dxa"/>
            <w:shd w:val="clear" w:color="auto" w:fill="auto"/>
          </w:tcPr>
          <w:p w14:paraId="34303D56" w14:textId="78D23880" w:rsidR="00F70D9D" w:rsidRDefault="004A6EF9" w:rsidP="004A6EF9">
            <w:pPr>
              <w:pStyle w:val="ChapterBodyCopy"/>
            </w:pPr>
            <w:r>
              <w:t>Click this button to view the Coreo View-Prioritized View layout in a single-panel view on your monitor screen.</w:t>
            </w:r>
            <w:commentRangeEnd w:id="50"/>
            <w:r w:rsidR="00500BE6">
              <w:rPr>
                <w:rStyle w:val="CommentReference"/>
                <w:rFonts w:asciiTheme="minorHAnsi" w:hAnsiTheme="minorHAnsi"/>
                <w:color w:val="auto"/>
              </w:rPr>
              <w:commentReference w:id="50"/>
            </w:r>
            <w:r w:rsidR="005056AF">
              <w:rPr>
                <w:rStyle w:val="CommentReference"/>
                <w:rFonts w:asciiTheme="minorHAnsi" w:hAnsiTheme="minorHAnsi"/>
                <w:color w:val="auto"/>
              </w:rPr>
              <w:commentReference w:id="51"/>
            </w:r>
          </w:p>
        </w:tc>
      </w:tr>
      <w:commentRangeEnd w:id="51"/>
      <w:tr w:rsidR="00603099" w14:paraId="5BE97D9C" w14:textId="77777777" w:rsidTr="007817B2">
        <w:tc>
          <w:tcPr>
            <w:tcW w:w="8505" w:type="dxa"/>
            <w:gridSpan w:val="3"/>
            <w:shd w:val="clear" w:color="auto" w:fill="auto"/>
            <w:vAlign w:val="center"/>
          </w:tcPr>
          <w:p w14:paraId="2BAE61C5" w14:textId="1823C228" w:rsidR="00603099" w:rsidRDefault="00603099" w:rsidP="00603099">
            <w:pPr>
              <w:pStyle w:val="ChapterBodyCopy"/>
              <w:jc w:val="center"/>
            </w:pPr>
            <w:r>
              <w:t>Default-Pinned Presets</w:t>
            </w:r>
          </w:p>
        </w:tc>
      </w:tr>
      <w:tr w:rsidR="00603099" w14:paraId="5401D2DB" w14:textId="77777777" w:rsidTr="00566B0A">
        <w:tc>
          <w:tcPr>
            <w:tcW w:w="2233" w:type="dxa"/>
            <w:shd w:val="clear" w:color="auto" w:fill="auto"/>
            <w:vAlign w:val="center"/>
          </w:tcPr>
          <w:p w14:paraId="6B7553DD" w14:textId="63283EC3" w:rsidR="00603099" w:rsidRDefault="007F5797" w:rsidP="00F70D9D">
            <w:pPr>
              <w:pStyle w:val="CVTabletext"/>
              <w:jc w:val="center"/>
            </w:pPr>
            <w:r>
              <w:object w:dxaOrig="615" w:dyaOrig="780" w14:anchorId="13489928">
                <v:shape id="_x0000_i1035" type="#_x0000_t75" style="width:31.3pt;height:38.2pt" o:ole="">
                  <v:imagedata r:id="rId69" o:title=""/>
                </v:shape>
                <o:OLEObject Type="Embed" ProgID="PBrush" ShapeID="_x0000_i1035" DrawAspect="Content" ObjectID="_1638982002" r:id="rId70"/>
              </w:object>
            </w:r>
          </w:p>
        </w:tc>
        <w:tc>
          <w:tcPr>
            <w:tcW w:w="2113" w:type="dxa"/>
            <w:shd w:val="clear" w:color="auto" w:fill="auto"/>
          </w:tcPr>
          <w:p w14:paraId="0F1F4424" w14:textId="21928129" w:rsidR="00603099" w:rsidRDefault="007F5797" w:rsidP="00F70D9D">
            <w:pPr>
              <w:pStyle w:val="CVTabletext"/>
              <w:rPr>
                <w:b/>
              </w:rPr>
            </w:pPr>
            <w:r>
              <w:rPr>
                <w:b/>
              </w:rPr>
              <w:t>Preset 1</w:t>
            </w:r>
          </w:p>
        </w:tc>
        <w:tc>
          <w:tcPr>
            <w:tcW w:w="4159" w:type="dxa"/>
            <w:shd w:val="clear" w:color="auto" w:fill="auto"/>
          </w:tcPr>
          <w:p w14:paraId="3D85E07C" w14:textId="52B592BD" w:rsidR="00603099" w:rsidRDefault="00D11EE1" w:rsidP="004A6EF9">
            <w:pPr>
              <w:pStyle w:val="ChapterBodyCopy"/>
            </w:pPr>
            <w:r>
              <w:t>A</w:t>
            </w:r>
            <w:r w:rsidR="00BB2B88">
              <w:t xml:space="preserve"> blank 2-panel preset to which you can assign applications in the </w:t>
            </w:r>
            <w:r w:rsidR="00BB2B88" w:rsidRPr="00BB2B88">
              <w:rPr>
                <w:b/>
              </w:rPr>
              <w:t>Display</w:t>
            </w:r>
            <w:r w:rsidR="00BB2B88">
              <w:t xml:space="preserve"> </w:t>
            </w:r>
            <w:r w:rsidR="00BB2B88" w:rsidRPr="00BB2B88">
              <w:rPr>
                <w:b/>
              </w:rPr>
              <w:t>Settings</w:t>
            </w:r>
            <w:r w:rsidR="00BB2B88">
              <w:t xml:space="preserve"> window</w:t>
            </w:r>
          </w:p>
        </w:tc>
      </w:tr>
      <w:tr w:rsidR="00603099" w14:paraId="11D17EAB" w14:textId="77777777" w:rsidTr="00566B0A">
        <w:tc>
          <w:tcPr>
            <w:tcW w:w="2233" w:type="dxa"/>
            <w:shd w:val="clear" w:color="auto" w:fill="auto"/>
            <w:vAlign w:val="center"/>
          </w:tcPr>
          <w:p w14:paraId="472A07BD" w14:textId="32143F4B" w:rsidR="00603099" w:rsidRDefault="007F5797" w:rsidP="00F70D9D">
            <w:pPr>
              <w:pStyle w:val="CVTabletext"/>
              <w:jc w:val="center"/>
            </w:pPr>
            <w:r>
              <w:object w:dxaOrig="630" w:dyaOrig="765" w14:anchorId="30B886B3">
                <v:shape id="_x0000_i1036" type="#_x0000_t75" style="width:31.95pt;height:38.2pt" o:ole="">
                  <v:imagedata r:id="rId71" o:title=""/>
                </v:shape>
                <o:OLEObject Type="Embed" ProgID="PBrush" ShapeID="_x0000_i1036" DrawAspect="Content" ObjectID="_1638982003" r:id="rId72"/>
              </w:object>
            </w:r>
          </w:p>
        </w:tc>
        <w:tc>
          <w:tcPr>
            <w:tcW w:w="2113" w:type="dxa"/>
            <w:shd w:val="clear" w:color="auto" w:fill="auto"/>
          </w:tcPr>
          <w:p w14:paraId="3277AC56" w14:textId="779B76C3" w:rsidR="00603099" w:rsidRDefault="007F5797" w:rsidP="00F70D9D">
            <w:pPr>
              <w:pStyle w:val="CVTabletext"/>
              <w:rPr>
                <w:b/>
              </w:rPr>
            </w:pPr>
            <w:r>
              <w:rPr>
                <w:b/>
              </w:rPr>
              <w:t>Preset 2</w:t>
            </w:r>
          </w:p>
        </w:tc>
        <w:tc>
          <w:tcPr>
            <w:tcW w:w="4159" w:type="dxa"/>
            <w:shd w:val="clear" w:color="auto" w:fill="auto"/>
          </w:tcPr>
          <w:p w14:paraId="341B2E71" w14:textId="44E1A44B" w:rsidR="00603099" w:rsidRDefault="00D63502" w:rsidP="004A6EF9">
            <w:pPr>
              <w:pStyle w:val="ChapterBodyCopy"/>
            </w:pPr>
            <w:r>
              <w:t xml:space="preserve">A blank </w:t>
            </w:r>
            <w:r w:rsidR="00862C03">
              <w:t>3</w:t>
            </w:r>
            <w:r>
              <w:t xml:space="preserve">-panel preset to which you can assign applications in the </w:t>
            </w:r>
            <w:r w:rsidRPr="00BB2B88">
              <w:rPr>
                <w:b/>
              </w:rPr>
              <w:t>Display</w:t>
            </w:r>
            <w:r>
              <w:t xml:space="preserve"> </w:t>
            </w:r>
            <w:r w:rsidRPr="00BB2B88">
              <w:rPr>
                <w:b/>
              </w:rPr>
              <w:t>Settings</w:t>
            </w:r>
            <w:r>
              <w:t xml:space="preserve"> window</w:t>
            </w:r>
          </w:p>
        </w:tc>
      </w:tr>
    </w:tbl>
    <w:p w14:paraId="78F41D2F" w14:textId="3BA3B2AC" w:rsidR="0054592E" w:rsidRDefault="00D33716" w:rsidP="0054592E">
      <w:pPr>
        <w:pStyle w:val="CVTableCaption"/>
      </w:pPr>
      <w:r>
        <w:t>Toolb</w:t>
      </w:r>
      <w:r w:rsidR="00E71F6B">
        <w:t>ar</w:t>
      </w:r>
      <w:r w:rsidR="00C9445A">
        <w:t>—UI Element Names</w:t>
      </w:r>
    </w:p>
    <w:p w14:paraId="76C61466" w14:textId="7E8D41A8" w:rsidR="00003B8B" w:rsidRDefault="002E6C61" w:rsidP="00837190">
      <w:pPr>
        <w:pStyle w:val="Heading2"/>
      </w:pPr>
      <w:bookmarkStart w:id="52" w:name="_Toc25574503"/>
      <w:r>
        <w:lastRenderedPageBreak/>
        <w:t>Panel E</w:t>
      </w:r>
      <w:r w:rsidR="00003B8B">
        <w:t>lements</w:t>
      </w:r>
      <w:bookmarkEnd w:id="52"/>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61"/>
        <w:gridCol w:w="5244"/>
      </w:tblGrid>
      <w:tr w:rsidR="00C9445A" w:rsidRPr="0036096F" w14:paraId="259D492A" w14:textId="77777777" w:rsidTr="00C9445A">
        <w:trPr>
          <w:cantSplit/>
          <w:tblHeader/>
        </w:trPr>
        <w:tc>
          <w:tcPr>
            <w:tcW w:w="3261" w:type="dxa"/>
            <w:shd w:val="clear" w:color="auto" w:fill="365F91" w:themeFill="accent1" w:themeFillShade="BF"/>
          </w:tcPr>
          <w:p w14:paraId="36F7749B" w14:textId="6FA744F1" w:rsidR="00C9445A" w:rsidRPr="007A383F" w:rsidRDefault="00C9445A" w:rsidP="00760F0F">
            <w:pPr>
              <w:pStyle w:val="Whitechartheaderinformation"/>
            </w:pPr>
            <w:r>
              <w:t>Icon and Element Name</w:t>
            </w:r>
          </w:p>
        </w:tc>
        <w:tc>
          <w:tcPr>
            <w:tcW w:w="5244" w:type="dxa"/>
            <w:shd w:val="clear" w:color="auto" w:fill="808080" w:themeFill="background1" w:themeFillShade="80"/>
          </w:tcPr>
          <w:p w14:paraId="4E4133BA" w14:textId="1FCA0536" w:rsidR="00C9445A" w:rsidRPr="0036096F" w:rsidRDefault="00C9445A" w:rsidP="00760F0F">
            <w:pPr>
              <w:pStyle w:val="Whitechartheaderinformation"/>
            </w:pPr>
            <w:r w:rsidRPr="004A4616">
              <w:t>Description</w:t>
            </w:r>
          </w:p>
        </w:tc>
      </w:tr>
      <w:tr w:rsidR="00C9445A" w14:paraId="63C61AD7" w14:textId="77777777" w:rsidTr="00C9445A">
        <w:trPr>
          <w:trHeight w:val="321"/>
        </w:trPr>
        <w:tc>
          <w:tcPr>
            <w:tcW w:w="3261" w:type="dxa"/>
            <w:shd w:val="clear" w:color="auto" w:fill="auto"/>
            <w:vAlign w:val="center"/>
          </w:tcPr>
          <w:p w14:paraId="72CFA3B7" w14:textId="77777777" w:rsidR="00C9445A" w:rsidRDefault="00C9445A" w:rsidP="00760F0F">
            <w:pPr>
              <w:pStyle w:val="CVTabletext"/>
              <w:jc w:val="center"/>
            </w:pPr>
            <w:r>
              <w:object w:dxaOrig="1365" w:dyaOrig="1800" w14:anchorId="5260702B">
                <v:shape id="_x0000_i1037" type="#_x0000_t75" style="width:21.3pt;height:28.8pt" o:ole="">
                  <v:imagedata r:id="rId73" o:title=""/>
                </v:shape>
                <o:OLEObject Type="Embed" ProgID="PBrush" ShapeID="_x0000_i1037" DrawAspect="Content" ObjectID="_1638982004" r:id="rId74"/>
              </w:object>
            </w:r>
          </w:p>
          <w:p w14:paraId="1E0C8862" w14:textId="7D7B465B" w:rsidR="00C9445A" w:rsidRDefault="00C9445A" w:rsidP="00760F0F">
            <w:pPr>
              <w:pStyle w:val="CVTabletext"/>
              <w:jc w:val="center"/>
            </w:pPr>
            <w:r>
              <w:t>Panel 1</w:t>
            </w:r>
          </w:p>
        </w:tc>
        <w:tc>
          <w:tcPr>
            <w:tcW w:w="5244" w:type="dxa"/>
            <w:shd w:val="clear" w:color="auto" w:fill="auto"/>
          </w:tcPr>
          <w:p w14:paraId="3ED21D6D" w14:textId="77777777" w:rsidR="00C9445A" w:rsidRDefault="00C9445A" w:rsidP="00A20D83">
            <w:pPr>
              <w:pStyle w:val="CVTabletext"/>
            </w:pPr>
            <w:r>
              <w:t>The first panel.</w:t>
            </w:r>
          </w:p>
          <w:p w14:paraId="61D8CCF3" w14:textId="72CCF128" w:rsidR="00C9445A" w:rsidRPr="00906537" w:rsidRDefault="00C9445A" w:rsidP="00A25EEC">
            <w:pPr>
              <w:pStyle w:val="CVTabletext"/>
            </w:pPr>
            <w:r>
              <w:t xml:space="preserve">The UEE screen can display a maximum of three panels on the </w:t>
            </w:r>
            <w:r w:rsidR="00A25EEC">
              <w:t>monitor</w:t>
            </w:r>
            <w:r>
              <w:t xml:space="preserve"> screen. The first panel is the Left (</w:t>
            </w:r>
            <w:r w:rsidRPr="001A5347">
              <w:rPr>
                <w:b/>
              </w:rPr>
              <w:t>L</w:t>
            </w:r>
            <w:r>
              <w:t>) panel.</w:t>
            </w:r>
          </w:p>
        </w:tc>
      </w:tr>
      <w:tr w:rsidR="00C9445A" w14:paraId="277B8D10" w14:textId="77777777" w:rsidTr="00C9445A">
        <w:trPr>
          <w:trHeight w:val="321"/>
        </w:trPr>
        <w:tc>
          <w:tcPr>
            <w:tcW w:w="3261" w:type="dxa"/>
            <w:shd w:val="clear" w:color="auto" w:fill="auto"/>
            <w:vAlign w:val="center"/>
          </w:tcPr>
          <w:p w14:paraId="420065DB" w14:textId="77777777" w:rsidR="00C9445A" w:rsidRDefault="00C9445A" w:rsidP="00A20D83">
            <w:pPr>
              <w:pStyle w:val="CVTabletext"/>
              <w:jc w:val="center"/>
            </w:pPr>
            <w:r>
              <w:object w:dxaOrig="1515" w:dyaOrig="1710" w14:anchorId="2719B128">
                <v:shape id="_x0000_i1038" type="#_x0000_t75" style="width:28.15pt;height:31.3pt" o:ole="">
                  <v:imagedata r:id="rId75" o:title=""/>
                </v:shape>
                <o:OLEObject Type="Embed" ProgID="PBrush" ShapeID="_x0000_i1038" DrawAspect="Content" ObjectID="_1638982005" r:id="rId76"/>
              </w:object>
            </w:r>
          </w:p>
          <w:p w14:paraId="14ACE582" w14:textId="7BC4B9DB" w:rsidR="00C9445A" w:rsidRDefault="00C9445A" w:rsidP="00A20D83">
            <w:pPr>
              <w:pStyle w:val="CVTabletext"/>
              <w:jc w:val="center"/>
            </w:pPr>
            <w:r>
              <w:t>Panel 2</w:t>
            </w:r>
          </w:p>
        </w:tc>
        <w:tc>
          <w:tcPr>
            <w:tcW w:w="5244" w:type="dxa"/>
            <w:shd w:val="clear" w:color="auto" w:fill="auto"/>
          </w:tcPr>
          <w:p w14:paraId="6CF1DC37" w14:textId="77777777" w:rsidR="00C9445A" w:rsidRDefault="00C9445A" w:rsidP="00A20D83">
            <w:pPr>
              <w:pStyle w:val="CVTabletext"/>
            </w:pPr>
            <w:r>
              <w:t>The second panel.</w:t>
            </w:r>
          </w:p>
          <w:p w14:paraId="47ED5E6E" w14:textId="159A1834" w:rsidR="00C9445A" w:rsidRPr="00906537" w:rsidRDefault="00C9445A" w:rsidP="00A20D83">
            <w:pPr>
              <w:pStyle w:val="CVTabletext"/>
            </w:pPr>
            <w:r>
              <w:t>The second panel is the Central (</w:t>
            </w:r>
            <w:r w:rsidRPr="001A5347">
              <w:rPr>
                <w:b/>
              </w:rPr>
              <w:t>C</w:t>
            </w:r>
            <w:r>
              <w:t>) panel.</w:t>
            </w:r>
          </w:p>
        </w:tc>
      </w:tr>
      <w:tr w:rsidR="00C9445A" w14:paraId="39BD659C" w14:textId="77777777" w:rsidTr="00C9445A">
        <w:trPr>
          <w:trHeight w:val="321"/>
        </w:trPr>
        <w:tc>
          <w:tcPr>
            <w:tcW w:w="3261" w:type="dxa"/>
            <w:shd w:val="clear" w:color="auto" w:fill="auto"/>
            <w:vAlign w:val="center"/>
          </w:tcPr>
          <w:p w14:paraId="4506DA8C" w14:textId="77777777" w:rsidR="00C9445A" w:rsidRDefault="00C9445A" w:rsidP="00A20D83">
            <w:pPr>
              <w:pStyle w:val="CVTabletext"/>
              <w:jc w:val="center"/>
            </w:pPr>
            <w:r>
              <w:object w:dxaOrig="1515" w:dyaOrig="1785" w14:anchorId="6447E110">
                <v:shape id="_x0000_i1039" type="#_x0000_t75" style="width:26.9pt;height:30.7pt" o:ole="">
                  <v:imagedata r:id="rId77" o:title=""/>
                </v:shape>
                <o:OLEObject Type="Embed" ProgID="PBrush" ShapeID="_x0000_i1039" DrawAspect="Content" ObjectID="_1638982006" r:id="rId78"/>
              </w:object>
            </w:r>
          </w:p>
          <w:p w14:paraId="5BAB3095" w14:textId="2344A11D" w:rsidR="00C9445A" w:rsidRDefault="00C9445A" w:rsidP="00A20D83">
            <w:pPr>
              <w:pStyle w:val="CVTabletext"/>
              <w:jc w:val="center"/>
            </w:pPr>
            <w:r>
              <w:t>Panel 3</w:t>
            </w:r>
          </w:p>
        </w:tc>
        <w:tc>
          <w:tcPr>
            <w:tcW w:w="5244" w:type="dxa"/>
            <w:shd w:val="clear" w:color="auto" w:fill="auto"/>
          </w:tcPr>
          <w:p w14:paraId="151DF09E" w14:textId="77777777" w:rsidR="00C9445A" w:rsidRDefault="00C9445A" w:rsidP="00A20D83">
            <w:pPr>
              <w:pStyle w:val="CVTabletext"/>
            </w:pPr>
            <w:r>
              <w:t>The third panel.</w:t>
            </w:r>
          </w:p>
          <w:p w14:paraId="51739EA4" w14:textId="38A48D0E" w:rsidR="00C9445A" w:rsidRPr="00906537" w:rsidRDefault="00C9445A" w:rsidP="00A20D83">
            <w:pPr>
              <w:pStyle w:val="CVTabletext"/>
            </w:pPr>
            <w:r>
              <w:t>The third panel is the Right (</w:t>
            </w:r>
            <w:r w:rsidRPr="00A85409">
              <w:rPr>
                <w:b/>
              </w:rPr>
              <w:t>R</w:t>
            </w:r>
            <w:r>
              <w:t>) panel.</w:t>
            </w:r>
          </w:p>
        </w:tc>
      </w:tr>
      <w:tr w:rsidR="00C9445A" w14:paraId="5569E10F" w14:textId="77777777" w:rsidTr="00C9445A">
        <w:trPr>
          <w:trHeight w:val="321"/>
        </w:trPr>
        <w:tc>
          <w:tcPr>
            <w:tcW w:w="3261" w:type="dxa"/>
            <w:shd w:val="clear" w:color="auto" w:fill="auto"/>
            <w:vAlign w:val="center"/>
          </w:tcPr>
          <w:p w14:paraId="4E4243E3" w14:textId="77777777" w:rsidR="00C9445A" w:rsidRDefault="00C9445A" w:rsidP="00A20D83">
            <w:pPr>
              <w:pStyle w:val="CVTabletext"/>
              <w:jc w:val="center"/>
            </w:pPr>
            <w:r>
              <w:object w:dxaOrig="660" w:dyaOrig="600" w14:anchorId="68283558">
                <v:shape id="_x0000_i1040" type="#_x0000_t75" style="width:33.8pt;height:30.7pt" o:ole="">
                  <v:imagedata r:id="rId79" o:title=""/>
                </v:shape>
                <o:OLEObject Type="Embed" ProgID="PBrush" ShapeID="_x0000_i1040" DrawAspect="Content" ObjectID="_1638982007" r:id="rId80"/>
              </w:object>
            </w:r>
          </w:p>
          <w:p w14:paraId="4200A80F" w14:textId="192C1E28" w:rsidR="00C9445A" w:rsidRDefault="00C9445A" w:rsidP="00A20D83">
            <w:pPr>
              <w:pStyle w:val="CVTabletext"/>
              <w:jc w:val="center"/>
              <w:rPr>
                <w:noProof/>
                <w:lang w:val="en-IN" w:eastAsia="en-IN"/>
              </w:rPr>
            </w:pPr>
            <w:r w:rsidRPr="00A06412">
              <w:rPr>
                <w:b/>
              </w:rPr>
              <w:t>Display Settings</w:t>
            </w:r>
            <w:r>
              <w:t xml:space="preserve"> button</w:t>
            </w:r>
          </w:p>
        </w:tc>
        <w:tc>
          <w:tcPr>
            <w:tcW w:w="5244" w:type="dxa"/>
            <w:shd w:val="clear" w:color="auto" w:fill="auto"/>
          </w:tcPr>
          <w:p w14:paraId="2E3C2E41" w14:textId="40A4B674" w:rsidR="00C9445A" w:rsidRDefault="00C9445A" w:rsidP="00A20D83">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t xml:space="preserve">. You can click anywhere in the panel area to open the </w:t>
            </w:r>
            <w:r w:rsidRPr="002E5C65">
              <w:rPr>
                <w:b/>
              </w:rPr>
              <w:t>Display</w:t>
            </w:r>
            <w:r>
              <w:t xml:space="preserve"> </w:t>
            </w:r>
            <w:r w:rsidRPr="002E5C65">
              <w:rPr>
                <w:b/>
              </w:rPr>
              <w:t>Settings</w:t>
            </w:r>
            <w:r>
              <w:t xml:space="preserve"> window.</w:t>
            </w:r>
          </w:p>
        </w:tc>
      </w:tr>
      <w:tr w:rsidR="00C9445A" w14:paraId="7B364331" w14:textId="77777777" w:rsidTr="00C9445A">
        <w:tc>
          <w:tcPr>
            <w:tcW w:w="3261" w:type="dxa"/>
            <w:shd w:val="clear" w:color="auto" w:fill="auto"/>
            <w:vAlign w:val="center"/>
          </w:tcPr>
          <w:p w14:paraId="7F198696" w14:textId="7B5997A2" w:rsidR="00C9445A" w:rsidRDefault="00C9445A" w:rsidP="00A20D83">
            <w:pPr>
              <w:pStyle w:val="CVTabletext"/>
              <w:jc w:val="center"/>
            </w:pPr>
            <w:r>
              <w:object w:dxaOrig="3390" w:dyaOrig="465" w14:anchorId="1154D9D1">
                <v:shape id="_x0000_i1041" type="#_x0000_t75" style="width:144.65pt;height:20.05pt" o:ole="">
                  <v:imagedata r:id="rId81" o:title=""/>
                </v:shape>
                <o:OLEObject Type="Embed" ProgID="PBrush" ShapeID="_x0000_i1041" DrawAspect="Content" ObjectID="_1638982008" r:id="rId82"/>
              </w:object>
            </w:r>
          </w:p>
          <w:p w14:paraId="59EBE51F" w14:textId="2A19C74D" w:rsidR="00C9445A" w:rsidRDefault="00C9445A" w:rsidP="00A20D83">
            <w:pPr>
              <w:pStyle w:val="CVTabletext"/>
              <w:jc w:val="center"/>
            </w:pPr>
            <w:r w:rsidRPr="00F86B06">
              <w:t>UEE logo</w:t>
            </w:r>
          </w:p>
        </w:tc>
        <w:tc>
          <w:tcPr>
            <w:tcW w:w="5244" w:type="dxa"/>
            <w:shd w:val="clear" w:color="auto" w:fill="auto"/>
          </w:tcPr>
          <w:p w14:paraId="49C1CCF3" w14:textId="3495E6B3" w:rsidR="00C9445A" w:rsidRPr="00F86B06" w:rsidRDefault="00C9445A" w:rsidP="00A20D83">
            <w:pPr>
              <w:pStyle w:val="CVTabletext"/>
            </w:pPr>
            <w:r>
              <w:t xml:space="preserve">The </w:t>
            </w:r>
            <w:r w:rsidRPr="00F86B06">
              <w:t>UEE logo</w:t>
            </w:r>
          </w:p>
        </w:tc>
      </w:tr>
    </w:tbl>
    <w:p w14:paraId="6BC2012E" w14:textId="494090D1" w:rsidR="003E6759" w:rsidRPr="003E6759" w:rsidRDefault="00DA464B" w:rsidP="0025672F">
      <w:pPr>
        <w:pStyle w:val="CVTableCaption"/>
      </w:pPr>
      <w:r>
        <w:t xml:space="preserve">Panel—UI </w:t>
      </w:r>
      <w:r w:rsidR="0025672F">
        <w:t>Elements</w:t>
      </w:r>
      <w:r>
        <w:t xml:space="preserve"> Names</w:t>
      </w:r>
    </w:p>
    <w:p w14:paraId="21D3B120" w14:textId="3FEC77F5" w:rsidR="00FD45F5" w:rsidRDefault="00B42D0F" w:rsidP="00AF26F0">
      <w:pPr>
        <w:pStyle w:val="Heading1"/>
      </w:pPr>
      <w:bookmarkStart w:id="53" w:name="_Toc25574504"/>
      <w:r>
        <w:t xml:space="preserve">Display </w:t>
      </w:r>
      <w:r w:rsidR="0025672F">
        <w:t xml:space="preserve">Settings </w:t>
      </w:r>
      <w:r w:rsidR="004E5F52">
        <w:t>to Configure</w:t>
      </w:r>
      <w:r w:rsidR="00333C64">
        <w:t xml:space="preserve"> UEE </w:t>
      </w:r>
      <w:r w:rsidR="00AF6B64">
        <w:t>Panel View</w:t>
      </w:r>
      <w:bookmarkEnd w:id="53"/>
    </w:p>
    <w:p w14:paraId="3F7AFCC7" w14:textId="29F035C3" w:rsidR="00C2063A" w:rsidRDefault="00C2063A" w:rsidP="00C2063A">
      <w:pPr>
        <w:pStyle w:val="CVChapterBodyCopy"/>
      </w:pPr>
      <w:r>
        <w:t xml:space="preserve">Use the display settings feature in UEE to configure the following modes on your </w:t>
      </w:r>
      <w:r w:rsidR="00A25EEC">
        <w:t>monitor</w:t>
      </w:r>
      <w:r>
        <w:t xml:space="preserve"> screen:</w:t>
      </w:r>
    </w:p>
    <w:p w14:paraId="6C4036EE" w14:textId="7AD5BCFF" w:rsidR="00C2063A" w:rsidRDefault="004E5F52" w:rsidP="00C2063A">
      <w:pPr>
        <w:pStyle w:val="ListBullet"/>
      </w:pPr>
      <w:r>
        <w:t>Single-</w:t>
      </w:r>
      <w:r w:rsidR="00C2063A" w:rsidRPr="0034646D">
        <w:t>panel</w:t>
      </w:r>
      <w:r w:rsidR="00C2063A">
        <w:t xml:space="preserve"> mode: You can configure a Coreo application to view it in a single panel layout. The single panel mode </w:t>
      </w:r>
      <w:r w:rsidR="00220570">
        <w:t>is available on standard screen monitors</w:t>
      </w:r>
      <w:r w:rsidR="00C2063A">
        <w:t xml:space="preserve"> and wide</w:t>
      </w:r>
      <w:r w:rsidR="00220570">
        <w:t>screen monitors</w:t>
      </w:r>
      <w:r w:rsidR="00C2063A">
        <w:t>.</w:t>
      </w:r>
    </w:p>
    <w:p w14:paraId="76884417" w14:textId="78EA11F1" w:rsidR="00C2063A" w:rsidRDefault="00C3201B" w:rsidP="00C2063A">
      <w:pPr>
        <w:pStyle w:val="ListBullet"/>
      </w:pPr>
      <w:r>
        <w:t>2-</w:t>
      </w:r>
      <w:r w:rsidR="00C2063A" w:rsidRPr="0034646D">
        <w:t>panel</w:t>
      </w:r>
      <w:r w:rsidR="00C2063A">
        <w:t xml:space="preserve"> mode (Multi-panel mode): You can configure the Coreo applications to view them in a </w:t>
      </w:r>
      <w:r w:rsidR="00220570">
        <w:t>2-</w:t>
      </w:r>
      <w:r w:rsidR="00C2063A">
        <w:t xml:space="preserve">panel layout, </w:t>
      </w:r>
      <w:r w:rsidR="00C2063A" w:rsidRPr="009B04B7">
        <w:t>with each application assigned to a panel.</w:t>
      </w:r>
      <w:r w:rsidR="00C2063A">
        <w:t xml:space="preserve"> The </w:t>
      </w:r>
      <w:r w:rsidR="008A52A9">
        <w:t>2-</w:t>
      </w:r>
      <w:r w:rsidR="00C2063A">
        <w:t>panel mode is compatible with wide</w:t>
      </w:r>
      <w:r w:rsidR="00220570">
        <w:t>screen monitors</w:t>
      </w:r>
      <w:r w:rsidR="00C2063A">
        <w:t xml:space="preserve"> only. You can save the configurations of a </w:t>
      </w:r>
      <w:r>
        <w:t>2-</w:t>
      </w:r>
      <w:r w:rsidR="00C2063A">
        <w:t>panel mode as presets.</w:t>
      </w:r>
    </w:p>
    <w:p w14:paraId="64A91B77" w14:textId="1DEAC29B" w:rsidR="00C2063A" w:rsidRDefault="00C3201B" w:rsidP="00C2063A">
      <w:pPr>
        <w:pStyle w:val="ListBullet"/>
      </w:pPr>
      <w:r>
        <w:t>3-</w:t>
      </w:r>
      <w:r w:rsidR="00C2063A" w:rsidRPr="0034646D">
        <w:t>panel</w:t>
      </w:r>
      <w:r w:rsidR="00C2063A">
        <w:t xml:space="preserve"> mode (Multi-panel mode): You can configure the Coreo applications to view them in a </w:t>
      </w:r>
      <w:r w:rsidR="008A52A9">
        <w:t>3-</w:t>
      </w:r>
      <w:r w:rsidR="00C2063A">
        <w:t xml:space="preserve">panel layout, </w:t>
      </w:r>
      <w:r w:rsidR="00C2063A" w:rsidRPr="009B04B7">
        <w:t>with each application assigned to a panel</w:t>
      </w:r>
      <w:r w:rsidR="00C2063A">
        <w:t xml:space="preserve">. The </w:t>
      </w:r>
      <w:r w:rsidR="008A52A9">
        <w:t>3-</w:t>
      </w:r>
      <w:r w:rsidR="00C2063A">
        <w:t>panel mode is compatible with wide</w:t>
      </w:r>
      <w:r w:rsidR="00C3622D">
        <w:t>screen monitors</w:t>
      </w:r>
      <w:r w:rsidR="00C2063A">
        <w:t xml:space="preserve"> only. You can save the configurations of a </w:t>
      </w:r>
      <w:r w:rsidR="008A52A9">
        <w:t>3-</w:t>
      </w:r>
      <w:r w:rsidR="00C2063A">
        <w:t>panel mode as presets.</w:t>
      </w:r>
    </w:p>
    <w:p w14:paraId="468FA0D6" w14:textId="77777777" w:rsidR="00C2063A" w:rsidRDefault="00C2063A" w:rsidP="00C2063A">
      <w:pPr>
        <w:pStyle w:val="CVChapterBodyCopy"/>
      </w:pPr>
      <w:r>
        <w:t>UEE also allows its users to pin the Coreo applications and presets on the toolbar of the UEE screen to access and apply the screen configurations easily.</w:t>
      </w:r>
    </w:p>
    <w:p w14:paraId="32D819C0" w14:textId="51EB7069" w:rsidR="009C47F9" w:rsidRDefault="009C47F9" w:rsidP="009C47F9">
      <w:pPr>
        <w:pStyle w:val="Heading2"/>
      </w:pPr>
      <w:bookmarkStart w:id="54" w:name="_Toc25574505"/>
      <w:r>
        <w:lastRenderedPageBreak/>
        <w:t>Di</w:t>
      </w:r>
      <w:r w:rsidR="00494FAC">
        <w:t xml:space="preserve">splay Settings </w:t>
      </w:r>
      <w:r w:rsidR="0025672F">
        <w:t>Window</w:t>
      </w:r>
      <w:r>
        <w:rPr>
          <w:rFonts w:cs="Calibri"/>
        </w:rPr>
        <w:t>—</w:t>
      </w:r>
      <w:r w:rsidR="0025672F">
        <w:rPr>
          <w:rFonts w:cs="Calibri"/>
        </w:rPr>
        <w:t>L</w:t>
      </w:r>
      <w:r w:rsidR="0025672F">
        <w:t xml:space="preserve">ayout </w:t>
      </w:r>
      <w:r w:rsidR="002E6C61">
        <w:t xml:space="preserve">and </w:t>
      </w:r>
      <w:r w:rsidR="0025672F">
        <w:t>Navigation</w:t>
      </w:r>
      <w:bookmarkEnd w:id="54"/>
    </w:p>
    <w:p w14:paraId="54CC3B81" w14:textId="7B9A7E63" w:rsidR="00072C53" w:rsidRDefault="00072C53" w:rsidP="00072C53">
      <w:pPr>
        <w:pStyle w:val="CVChapterBodyCopy"/>
      </w:pPr>
      <w:r>
        <w:t>UEE provides the flexibility to configure different applications to view</w:t>
      </w:r>
      <w:r w:rsidR="002F1C9F">
        <w:t xml:space="preserve"> them</w:t>
      </w:r>
      <w:r>
        <w:t xml:space="preserve"> in differe</w:t>
      </w:r>
      <w:r w:rsidR="002F1C9F">
        <w:t>nt panels on the monitor</w:t>
      </w:r>
      <w:r w:rsidR="00A7297B">
        <w:t>.</w:t>
      </w:r>
    </w:p>
    <w:p w14:paraId="23D7A29D" w14:textId="58779EDB" w:rsidR="00837E21" w:rsidRDefault="00C673F9" w:rsidP="00837E21">
      <w:pPr>
        <w:pStyle w:val="CVFigure"/>
      </w:pPr>
      <w:r>
        <w:drawing>
          <wp:inline distT="0" distB="0" distL="0" distR="0" wp14:anchorId="0016167F" wp14:editId="16E0899C">
            <wp:extent cx="4635611" cy="377770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2 DisplaySettingsPopUpWindow.png"/>
                    <pic:cNvPicPr/>
                  </pic:nvPicPr>
                  <pic:blipFill>
                    <a:blip r:embed="rId83">
                      <a:extLst>
                        <a:ext uri="{28A0092B-C50C-407E-A947-70E740481C1C}">
                          <a14:useLocalDpi xmlns:a14="http://schemas.microsoft.com/office/drawing/2010/main" val="0"/>
                        </a:ext>
                      </a:extLst>
                    </a:blip>
                    <a:stretch>
                      <a:fillRect/>
                    </a:stretch>
                  </pic:blipFill>
                  <pic:spPr>
                    <a:xfrm>
                      <a:off x="0" y="0"/>
                      <a:ext cx="4641112" cy="3782184"/>
                    </a:xfrm>
                    <a:prstGeom prst="rect">
                      <a:avLst/>
                    </a:prstGeom>
                  </pic:spPr>
                </pic:pic>
              </a:graphicData>
            </a:graphic>
          </wp:inline>
        </w:drawing>
      </w:r>
    </w:p>
    <w:p w14:paraId="49EBBCA3" w14:textId="113D324B" w:rsidR="00837E21" w:rsidRDefault="00837E21" w:rsidP="00837E21">
      <w:pPr>
        <w:pStyle w:val="CVFigureCaption"/>
      </w:pPr>
      <w:r>
        <w:t>Display Settings pop-up window</w:t>
      </w:r>
    </w:p>
    <w:p w14:paraId="3AE8E0DE" w14:textId="16837AB0" w:rsidR="001B2543" w:rsidRPr="003E6759" w:rsidRDefault="001B2543" w:rsidP="00072C53">
      <w:pPr>
        <w:pStyle w:val="CVChapterBodyCopy"/>
      </w:pPr>
      <w:r>
        <w:t xml:space="preserve">Refer to the following table to view details about the elements in the </w:t>
      </w:r>
      <w:r w:rsidRPr="007A1078">
        <w:rPr>
          <w:b/>
        </w:rPr>
        <w:t>Display</w:t>
      </w:r>
      <w:r>
        <w:t xml:space="preserve"> </w:t>
      </w:r>
      <w:r w:rsidRPr="007A1078">
        <w:rPr>
          <w:b/>
        </w:rPr>
        <w:t>Settings</w:t>
      </w:r>
      <w:r>
        <w:t xml:space="preserve"> </w:t>
      </w:r>
      <w:r w:rsidR="006D3A01">
        <w:t>window</w:t>
      </w:r>
      <w:r>
        <w:t>.</w:t>
      </w:r>
    </w:p>
    <w:tbl>
      <w:tblPr>
        <w:tblStyle w:val="TableGrid"/>
        <w:tblW w:w="0" w:type="auto"/>
        <w:tblInd w:w="108" w:type="dxa"/>
        <w:shd w:val="clear" w:color="auto" w:fill="FABF8F" w:themeFill="accent6" w:themeFillTint="99"/>
        <w:tblLayout w:type="fixed"/>
        <w:tblLook w:val="04A0" w:firstRow="1" w:lastRow="0" w:firstColumn="1" w:lastColumn="0" w:noHBand="0" w:noVBand="1"/>
      </w:tblPr>
      <w:tblGrid>
        <w:gridCol w:w="3686"/>
        <w:gridCol w:w="4819"/>
      </w:tblGrid>
      <w:tr w:rsidR="00597CD4" w:rsidRPr="0036096F" w14:paraId="23E6A358" w14:textId="77777777" w:rsidTr="007A1078">
        <w:trPr>
          <w:cantSplit/>
          <w:tblHeader/>
        </w:trPr>
        <w:tc>
          <w:tcPr>
            <w:tcW w:w="3686" w:type="dxa"/>
            <w:shd w:val="clear" w:color="auto" w:fill="365F91" w:themeFill="accent1" w:themeFillShade="BF"/>
          </w:tcPr>
          <w:p w14:paraId="13078130" w14:textId="022DECF4" w:rsidR="00597CD4" w:rsidRPr="007A383F" w:rsidRDefault="00180CAE" w:rsidP="005176A8">
            <w:pPr>
              <w:pStyle w:val="Whitechartheaderinformation"/>
            </w:pPr>
            <w:r>
              <w:t>Icon and Element N</w:t>
            </w:r>
            <w:r w:rsidR="00597CD4">
              <w:t>ame</w:t>
            </w:r>
          </w:p>
        </w:tc>
        <w:tc>
          <w:tcPr>
            <w:tcW w:w="4819" w:type="dxa"/>
            <w:shd w:val="clear" w:color="auto" w:fill="808080" w:themeFill="background1" w:themeFillShade="80"/>
          </w:tcPr>
          <w:p w14:paraId="21430A16" w14:textId="77777777" w:rsidR="00597CD4" w:rsidRPr="0036096F" w:rsidRDefault="00597CD4" w:rsidP="005176A8">
            <w:pPr>
              <w:pStyle w:val="Whitechartheaderinformation"/>
            </w:pPr>
            <w:r w:rsidRPr="004A4616">
              <w:t>Description</w:t>
            </w:r>
          </w:p>
        </w:tc>
      </w:tr>
      <w:tr w:rsidR="00597CD4" w14:paraId="3F89BC34" w14:textId="77777777" w:rsidTr="007A1078">
        <w:trPr>
          <w:trHeight w:val="321"/>
        </w:trPr>
        <w:tc>
          <w:tcPr>
            <w:tcW w:w="3686" w:type="dxa"/>
            <w:shd w:val="clear" w:color="auto" w:fill="auto"/>
            <w:vAlign w:val="center"/>
          </w:tcPr>
          <w:p w14:paraId="296A54A5" w14:textId="20BDEF0C" w:rsidR="00597CD4" w:rsidRDefault="00E9018D" w:rsidP="005176A8">
            <w:pPr>
              <w:pStyle w:val="CVTabletext"/>
              <w:jc w:val="center"/>
            </w:pPr>
            <w:r>
              <w:object w:dxaOrig="570" w:dyaOrig="3135" w14:anchorId="0BCB2A2A">
                <v:shape id="_x0000_i1042" type="#_x0000_t75" style="width:21.3pt;height:120.2pt" o:ole="">
                  <v:imagedata r:id="rId84" o:title=""/>
                </v:shape>
                <o:OLEObject Type="Embed" ProgID="PBrush" ShapeID="_x0000_i1042" DrawAspect="Content" ObjectID="_1638982009" r:id="rId85"/>
              </w:object>
            </w:r>
          </w:p>
          <w:p w14:paraId="7776168D" w14:textId="5EB783D0" w:rsidR="00597CD4" w:rsidRDefault="00597CD4" w:rsidP="005176A8">
            <w:pPr>
              <w:pStyle w:val="CVTabletext"/>
              <w:jc w:val="center"/>
            </w:pPr>
            <w:r w:rsidRPr="00072C53">
              <w:rPr>
                <w:b/>
              </w:rPr>
              <w:t>Select Displays</w:t>
            </w:r>
            <w:r>
              <w:t xml:space="preserve"> group</w:t>
            </w:r>
          </w:p>
        </w:tc>
        <w:tc>
          <w:tcPr>
            <w:tcW w:w="4819" w:type="dxa"/>
            <w:shd w:val="clear" w:color="auto" w:fill="auto"/>
          </w:tcPr>
          <w:p w14:paraId="69A00C86" w14:textId="7F7FF511" w:rsidR="00597CD4" w:rsidRDefault="00597CD4" w:rsidP="000313E9">
            <w:pPr>
              <w:pStyle w:val="CVTabletext"/>
            </w:pPr>
            <w:r>
              <w:t>In this group, do the following:</w:t>
            </w:r>
          </w:p>
          <w:p w14:paraId="5C59CAA9" w14:textId="5EE9228F" w:rsidR="00597CD4" w:rsidRDefault="00597CD4" w:rsidP="00B319C7">
            <w:pPr>
              <w:pStyle w:val="ListBullet"/>
            </w:pPr>
            <w:r>
              <w:t xml:space="preserve">Select the number of panels to display on the </w:t>
            </w:r>
            <w:r w:rsidR="00A25EEC">
              <w:t>monitor</w:t>
            </w:r>
            <w:r>
              <w:t xml:space="preserve"> screen. </w:t>
            </w:r>
          </w:p>
          <w:p w14:paraId="54630743" w14:textId="469E52A4" w:rsidR="00597CD4" w:rsidRDefault="00597CD4" w:rsidP="00B319C7">
            <w:pPr>
              <w:pStyle w:val="ListBullet"/>
            </w:pPr>
            <w:r>
              <w:t xml:space="preserve">Swap the applications between the panel slots when configuring the applications for a </w:t>
            </w:r>
            <w:r w:rsidR="008A52A9">
              <w:t>2-</w:t>
            </w:r>
            <w:r>
              <w:t xml:space="preserve">panel view and a </w:t>
            </w:r>
            <w:r w:rsidR="008A52A9">
              <w:t>3-</w:t>
            </w:r>
            <w:r>
              <w:t>panel view.</w:t>
            </w:r>
          </w:p>
          <w:p w14:paraId="6BFF631A" w14:textId="2B59F1B7" w:rsidR="00597CD4" w:rsidRDefault="00597CD4" w:rsidP="00B319C7">
            <w:pPr>
              <w:pStyle w:val="ListBullet"/>
            </w:pPr>
            <w:r>
              <w:t xml:space="preserve">Delete the applications assigned to the panel slots using the </w:t>
            </w:r>
            <w:r w:rsidRPr="00755A39">
              <w:rPr>
                <w:b/>
              </w:rPr>
              <w:t>Clear</w:t>
            </w:r>
            <w:r>
              <w:t xml:space="preserve"> button.</w:t>
            </w:r>
          </w:p>
        </w:tc>
      </w:tr>
      <w:tr w:rsidR="00597CD4" w14:paraId="4758DBC6" w14:textId="77777777" w:rsidTr="007A1078">
        <w:trPr>
          <w:cantSplit/>
          <w:trHeight w:val="321"/>
        </w:trPr>
        <w:tc>
          <w:tcPr>
            <w:tcW w:w="3686" w:type="dxa"/>
            <w:shd w:val="clear" w:color="auto" w:fill="auto"/>
            <w:vAlign w:val="center"/>
          </w:tcPr>
          <w:p w14:paraId="07C5D174" w14:textId="7F351D97" w:rsidR="00597CD4" w:rsidRDefault="00A7297B" w:rsidP="005176A8">
            <w:pPr>
              <w:pStyle w:val="CVTabletext"/>
              <w:jc w:val="center"/>
            </w:pPr>
            <w:r>
              <w:object w:dxaOrig="4784" w:dyaOrig="1935" w14:anchorId="118A52A6">
                <v:shape id="_x0000_i1043" type="#_x0000_t75" style="width:155.25pt;height:62pt" o:ole="">
                  <v:imagedata r:id="rId86" o:title=""/>
                </v:shape>
                <o:OLEObject Type="Embed" ProgID="PBrush" ShapeID="_x0000_i1043" DrawAspect="Content" ObjectID="_1638982010" r:id="rId87"/>
              </w:object>
            </w:r>
          </w:p>
          <w:p w14:paraId="0A8BA140" w14:textId="77777777" w:rsidR="00597CD4" w:rsidRDefault="00905A64" w:rsidP="00A7297B">
            <w:pPr>
              <w:pStyle w:val="CVTabletext"/>
              <w:jc w:val="center"/>
            </w:pPr>
            <w:r>
              <w:t xml:space="preserve">1 </w:t>
            </w:r>
            <w:r w:rsidR="00E427A1" w:rsidRPr="00905A64">
              <w:t>Panel</w:t>
            </w:r>
            <w:r w:rsidR="00E427A1">
              <w:t xml:space="preserve"> </w:t>
            </w:r>
            <w:r w:rsidR="00A7297B">
              <w:t>slot</w:t>
            </w:r>
          </w:p>
          <w:p w14:paraId="493258C6" w14:textId="40F8240B" w:rsidR="00C9445A" w:rsidRDefault="00C9445A" w:rsidP="00A7297B">
            <w:pPr>
              <w:pStyle w:val="CVTabletext"/>
              <w:jc w:val="center"/>
            </w:pPr>
          </w:p>
        </w:tc>
        <w:tc>
          <w:tcPr>
            <w:tcW w:w="4819" w:type="dxa"/>
            <w:shd w:val="clear" w:color="auto" w:fill="auto"/>
          </w:tcPr>
          <w:p w14:paraId="70D67FFD" w14:textId="77777777" w:rsidR="00597CD4" w:rsidRDefault="00597CD4" w:rsidP="005069B2">
            <w:pPr>
              <w:pStyle w:val="CVTabletext"/>
            </w:pPr>
            <w:r>
              <w:t>Use this slot to assign a Coreo application to the first panel on your display screen.</w:t>
            </w:r>
          </w:p>
          <w:p w14:paraId="1643EFF2" w14:textId="0AC5E3B7" w:rsidR="00597CD4" w:rsidRDefault="00597CD4" w:rsidP="00C3201B">
            <w:pPr>
              <w:pStyle w:val="CVTabletext"/>
            </w:pPr>
            <w:r>
              <w:t>In a single panel view, you can display the Coreo application either in the left panel or in the central panel or the right panel.</w:t>
            </w:r>
          </w:p>
        </w:tc>
      </w:tr>
      <w:tr w:rsidR="00597CD4" w14:paraId="3463E280" w14:textId="77777777" w:rsidTr="007A1078">
        <w:trPr>
          <w:cantSplit/>
          <w:trHeight w:val="321"/>
        </w:trPr>
        <w:tc>
          <w:tcPr>
            <w:tcW w:w="3686" w:type="dxa"/>
            <w:shd w:val="clear" w:color="auto" w:fill="auto"/>
            <w:vAlign w:val="center"/>
          </w:tcPr>
          <w:p w14:paraId="33F89AE4" w14:textId="72179623" w:rsidR="00597CD4" w:rsidRDefault="00905A64" w:rsidP="001F45AC">
            <w:pPr>
              <w:pStyle w:val="CVTabletext"/>
              <w:jc w:val="center"/>
            </w:pPr>
            <w:r>
              <w:object w:dxaOrig="2265" w:dyaOrig="1020" w14:anchorId="69E107F3">
                <v:shape id="_x0000_i1044" type="#_x0000_t75" style="width:63.85pt;height:29.45pt" o:ole="">
                  <v:imagedata r:id="rId88" o:title=""/>
                </v:shape>
                <o:OLEObject Type="Embed" ProgID="PBrush" ShapeID="_x0000_i1044" DrawAspect="Content" ObjectID="_1638982011" r:id="rId89"/>
              </w:object>
            </w:r>
          </w:p>
          <w:p w14:paraId="78B532DB" w14:textId="3BD1B629" w:rsidR="001F45AC" w:rsidRDefault="009D649B" w:rsidP="005D6C59">
            <w:pPr>
              <w:pStyle w:val="CVTabletext"/>
              <w:jc w:val="center"/>
            </w:pPr>
            <w:r>
              <w:t>F</w:t>
            </w:r>
            <w:r w:rsidR="00905A64">
              <w:t>irst</w:t>
            </w:r>
            <w:r w:rsidR="00C3201B">
              <w:t>-</w:t>
            </w:r>
            <w:r w:rsidR="00905A64">
              <w:t>p</w:t>
            </w:r>
            <w:r w:rsidR="001F45AC">
              <w:t>anel slot</w:t>
            </w:r>
            <w:r w:rsidR="005D6C59">
              <w:t>–</w:t>
            </w:r>
            <w:r>
              <w:t>Empty and Highlighted</w:t>
            </w:r>
          </w:p>
          <w:p w14:paraId="6F5F8319" w14:textId="40EA546A" w:rsidR="00C9445A" w:rsidRDefault="00C9445A" w:rsidP="005D6C59">
            <w:pPr>
              <w:pStyle w:val="CVTabletext"/>
              <w:jc w:val="center"/>
            </w:pPr>
          </w:p>
        </w:tc>
        <w:tc>
          <w:tcPr>
            <w:tcW w:w="4819" w:type="dxa"/>
            <w:shd w:val="clear" w:color="auto" w:fill="auto"/>
          </w:tcPr>
          <w:p w14:paraId="1FE87882" w14:textId="5D66098E" w:rsidR="00597CD4" w:rsidRDefault="00597CD4" w:rsidP="00C3201B">
            <w:pPr>
              <w:pStyle w:val="CVTabletext"/>
            </w:pPr>
            <w:r>
              <w:t>An empty panel slot</w:t>
            </w:r>
            <w:r w:rsidR="009D649B">
              <w:t xml:space="preserve">. </w:t>
            </w:r>
            <w:r w:rsidR="008B0DF3">
              <w:t>When the user selects a</w:t>
            </w:r>
            <w:r w:rsidR="009D649B">
              <w:t xml:space="preserve"> </w:t>
            </w:r>
            <w:r w:rsidR="00817B32">
              <w:t xml:space="preserve">panel slot, it highlights </w:t>
            </w:r>
            <w:r w:rsidR="00C3201B">
              <w:t xml:space="preserve">a </w:t>
            </w:r>
            <w:r w:rsidR="00817B32">
              <w:t>blue</w:t>
            </w:r>
            <w:r w:rsidR="00C3201B">
              <w:t xml:space="preserve"> color</w:t>
            </w:r>
            <w:r w:rsidR="00817B32">
              <w:t>.</w:t>
            </w:r>
          </w:p>
        </w:tc>
      </w:tr>
      <w:tr w:rsidR="00597CD4" w14:paraId="52A7D60D" w14:textId="77777777" w:rsidTr="007A1078">
        <w:trPr>
          <w:cantSplit/>
          <w:trHeight w:val="321"/>
        </w:trPr>
        <w:tc>
          <w:tcPr>
            <w:tcW w:w="3686" w:type="dxa"/>
            <w:shd w:val="clear" w:color="auto" w:fill="auto"/>
            <w:vAlign w:val="center"/>
          </w:tcPr>
          <w:p w14:paraId="7A20EDDE" w14:textId="72B9ADC6" w:rsidR="00597CD4" w:rsidRDefault="007A1078" w:rsidP="001F45AC">
            <w:pPr>
              <w:pStyle w:val="CVTabletext"/>
              <w:jc w:val="center"/>
            </w:pPr>
            <w:r>
              <w:object w:dxaOrig="3586" w:dyaOrig="2790" w14:anchorId="4ED1ADB9">
                <v:shape id="_x0000_i1045" type="#_x0000_t75" style="width:122.7pt;height:95.8pt" o:ole="">
                  <v:imagedata r:id="rId90" o:title=""/>
                </v:shape>
                <o:OLEObject Type="Embed" ProgID="PBrush" ShapeID="_x0000_i1045" DrawAspect="Content" ObjectID="_1638982012" r:id="rId91"/>
              </w:object>
            </w:r>
          </w:p>
          <w:p w14:paraId="6950D656" w14:textId="13233216" w:rsidR="001F45AC" w:rsidRDefault="009D649B" w:rsidP="001F45AC">
            <w:pPr>
              <w:pStyle w:val="CVTabletext"/>
              <w:jc w:val="center"/>
            </w:pPr>
            <w:r>
              <w:t>First</w:t>
            </w:r>
            <w:r w:rsidR="00B72DDC">
              <w:t>-</w:t>
            </w:r>
            <w:r>
              <w:t>panel slot</w:t>
            </w:r>
            <w:r w:rsidR="005D6C59">
              <w:t>–</w:t>
            </w:r>
            <w:r>
              <w:t>Assigned</w:t>
            </w:r>
          </w:p>
          <w:p w14:paraId="737AADA6" w14:textId="19E10A32" w:rsidR="00C9445A" w:rsidRDefault="00C9445A" w:rsidP="001F45AC">
            <w:pPr>
              <w:pStyle w:val="CVTabletext"/>
              <w:jc w:val="center"/>
            </w:pPr>
          </w:p>
        </w:tc>
        <w:tc>
          <w:tcPr>
            <w:tcW w:w="4819" w:type="dxa"/>
            <w:shd w:val="clear" w:color="auto" w:fill="auto"/>
          </w:tcPr>
          <w:p w14:paraId="630BB190" w14:textId="49CFB67C" w:rsidR="00597CD4" w:rsidRDefault="00817B32" w:rsidP="00817B32">
            <w:pPr>
              <w:pStyle w:val="CVTabletext"/>
            </w:pPr>
            <w:r>
              <w:t>A panel slot with a</w:t>
            </w:r>
            <w:r w:rsidR="00597CD4">
              <w:t>n applic</w:t>
            </w:r>
            <w:r>
              <w:t xml:space="preserve">ation assigned to </w:t>
            </w:r>
            <w:r w:rsidR="00C3201B">
              <w:t>it</w:t>
            </w:r>
          </w:p>
        </w:tc>
      </w:tr>
      <w:tr w:rsidR="00597CD4" w14:paraId="7197D15A" w14:textId="77777777" w:rsidTr="007A1078">
        <w:trPr>
          <w:trHeight w:val="321"/>
        </w:trPr>
        <w:tc>
          <w:tcPr>
            <w:tcW w:w="3686" w:type="dxa"/>
            <w:shd w:val="clear" w:color="auto" w:fill="auto"/>
            <w:vAlign w:val="center"/>
          </w:tcPr>
          <w:p w14:paraId="55BD5F1B" w14:textId="77777777" w:rsidR="00597CD4" w:rsidRDefault="00597CD4" w:rsidP="002925AB">
            <w:pPr>
              <w:pStyle w:val="CVTabletext"/>
              <w:jc w:val="center"/>
            </w:pPr>
            <w:r>
              <w:object w:dxaOrig="885" w:dyaOrig="630" w14:anchorId="0632C41B">
                <v:shape id="_x0000_i1046" type="#_x0000_t75" style="width:41.3pt;height:29.45pt" o:ole="">
                  <v:imagedata r:id="rId92" o:title=""/>
                </v:shape>
                <o:OLEObject Type="Embed" ProgID="PBrush" ShapeID="_x0000_i1046" DrawAspect="Content" ObjectID="_1638982013" r:id="rId93"/>
              </w:object>
            </w:r>
          </w:p>
          <w:p w14:paraId="4A2EF247" w14:textId="72258D10" w:rsidR="00597CD4" w:rsidRDefault="00597CD4" w:rsidP="002925AB">
            <w:pPr>
              <w:pStyle w:val="CVTabletext"/>
              <w:jc w:val="center"/>
            </w:pPr>
            <w:r w:rsidRPr="00CB1F89">
              <w:rPr>
                <w:b/>
              </w:rPr>
              <w:t>L</w:t>
            </w:r>
            <w:r w:rsidR="00B72DDC">
              <w:rPr>
                <w:b/>
              </w:rPr>
              <w:t xml:space="preserve"> </w:t>
            </w:r>
            <w:r w:rsidRPr="00CB1F89">
              <w:rPr>
                <w:b/>
              </w:rPr>
              <w:t>C</w:t>
            </w:r>
            <w:r w:rsidR="00B72DDC">
              <w:rPr>
                <w:b/>
              </w:rPr>
              <w:t xml:space="preserve"> </w:t>
            </w:r>
            <w:r w:rsidRPr="00CB1F89">
              <w:rPr>
                <w:b/>
              </w:rPr>
              <w:t>R</w:t>
            </w:r>
            <w:r>
              <w:t xml:space="preserve"> position</w:t>
            </w:r>
            <w:r w:rsidR="005A0B49">
              <w:t xml:space="preserve"> </w:t>
            </w:r>
            <w:r>
              <w:t>buttons</w:t>
            </w:r>
          </w:p>
          <w:p w14:paraId="33E6A597" w14:textId="61BA7BDF" w:rsidR="00C9445A" w:rsidRDefault="00C9445A" w:rsidP="002925AB">
            <w:pPr>
              <w:pStyle w:val="CVTabletext"/>
              <w:jc w:val="center"/>
            </w:pPr>
          </w:p>
        </w:tc>
        <w:tc>
          <w:tcPr>
            <w:tcW w:w="4819" w:type="dxa"/>
            <w:shd w:val="clear" w:color="auto" w:fill="auto"/>
          </w:tcPr>
          <w:p w14:paraId="3E949B70" w14:textId="1696ECD4" w:rsidR="00597CD4" w:rsidRDefault="00597CD4" w:rsidP="002925AB">
            <w:pPr>
              <w:pStyle w:val="CVTabletext"/>
            </w:pPr>
            <w:r>
              <w:t>Use these buttons to position the application view either in the (</w:t>
            </w:r>
            <w:r w:rsidRPr="00D342EB">
              <w:rPr>
                <w:b/>
              </w:rPr>
              <w:t>L</w:t>
            </w:r>
            <w:r>
              <w:t>) left panel or in the (</w:t>
            </w:r>
            <w:r w:rsidRPr="00D342EB">
              <w:rPr>
                <w:b/>
              </w:rPr>
              <w:t>C</w:t>
            </w:r>
            <w:r>
              <w:t>) central panel or the (</w:t>
            </w:r>
            <w:r w:rsidRPr="00D342EB">
              <w:rPr>
                <w:b/>
              </w:rPr>
              <w:t>R</w:t>
            </w:r>
            <w:r>
              <w:t xml:space="preserve">) right panel on the </w:t>
            </w:r>
            <w:r w:rsidR="00A25EEC">
              <w:t>monitor</w:t>
            </w:r>
            <w:r>
              <w:t xml:space="preserve"> screen.</w:t>
            </w:r>
          </w:p>
          <w:p w14:paraId="5A2FA9F4" w14:textId="661BFA4B" w:rsidR="00597CD4" w:rsidRDefault="00597CD4" w:rsidP="002925AB">
            <w:pPr>
              <w:pStyle w:val="CVTabletext"/>
            </w:pPr>
            <w:r>
              <w:t xml:space="preserve">These buttons are available only when you select the </w:t>
            </w:r>
            <w:r w:rsidRPr="00E730C9">
              <w:rPr>
                <w:b/>
              </w:rPr>
              <w:t>1 Panel</w:t>
            </w:r>
            <w:r>
              <w:t xml:space="preserve"> button.</w:t>
            </w:r>
          </w:p>
        </w:tc>
      </w:tr>
      <w:tr w:rsidR="00597CD4" w14:paraId="3546D13E" w14:textId="77777777" w:rsidTr="007A1078">
        <w:trPr>
          <w:trHeight w:val="321"/>
        </w:trPr>
        <w:tc>
          <w:tcPr>
            <w:tcW w:w="3686" w:type="dxa"/>
            <w:shd w:val="clear" w:color="auto" w:fill="auto"/>
            <w:vAlign w:val="center"/>
          </w:tcPr>
          <w:p w14:paraId="1B945980" w14:textId="77777777" w:rsidR="00597CD4" w:rsidRDefault="00597CD4" w:rsidP="002925AB">
            <w:pPr>
              <w:pStyle w:val="CVTabletext"/>
              <w:jc w:val="center"/>
            </w:pPr>
            <w:r>
              <w:object w:dxaOrig="5969" w:dyaOrig="1770" w14:anchorId="42D25DA0">
                <v:shape id="_x0000_i1047" type="#_x0000_t75" style="width:168.4pt;height:50.7pt" o:ole="">
                  <v:imagedata r:id="rId94" o:title=""/>
                </v:shape>
                <o:OLEObject Type="Embed" ProgID="PBrush" ShapeID="_x0000_i1047" DrawAspect="Content" ObjectID="_1638982014" r:id="rId95"/>
              </w:object>
            </w:r>
          </w:p>
          <w:p w14:paraId="089DF486" w14:textId="77777777" w:rsidR="00597CD4" w:rsidRDefault="00597CD4" w:rsidP="00A7297B">
            <w:pPr>
              <w:pStyle w:val="CVTabletext"/>
              <w:jc w:val="center"/>
            </w:pPr>
            <w:r w:rsidRPr="00E74EE1">
              <w:rPr>
                <w:b/>
              </w:rPr>
              <w:t xml:space="preserve">2 </w:t>
            </w:r>
            <w:r w:rsidR="00E74EE1" w:rsidRPr="00E74EE1">
              <w:rPr>
                <w:b/>
              </w:rPr>
              <w:t>Panel</w:t>
            </w:r>
            <w:r w:rsidR="00E74EE1">
              <w:t xml:space="preserve"> </w:t>
            </w:r>
            <w:r w:rsidR="00A7297B">
              <w:t>slot</w:t>
            </w:r>
          </w:p>
          <w:p w14:paraId="26D0D027" w14:textId="433FFB71" w:rsidR="00C9445A" w:rsidRDefault="00C9445A" w:rsidP="00A7297B">
            <w:pPr>
              <w:pStyle w:val="CVTabletext"/>
              <w:jc w:val="center"/>
            </w:pPr>
          </w:p>
        </w:tc>
        <w:tc>
          <w:tcPr>
            <w:tcW w:w="4819" w:type="dxa"/>
            <w:shd w:val="clear" w:color="auto" w:fill="auto"/>
          </w:tcPr>
          <w:p w14:paraId="4E7DF8AC" w14:textId="77777777" w:rsidR="00597CD4" w:rsidRDefault="00597CD4" w:rsidP="002925AB">
            <w:pPr>
              <w:pStyle w:val="CVTabletext"/>
            </w:pPr>
            <w:r>
              <w:t>Use this slot to assign a Coreo application to the second panel on your display screen.</w:t>
            </w:r>
          </w:p>
          <w:p w14:paraId="05F8CFC1" w14:textId="0468ED72" w:rsidR="00597CD4" w:rsidRDefault="009D2953" w:rsidP="002925AB">
            <w:pPr>
              <w:pStyle w:val="CVTabletext"/>
            </w:pPr>
            <w:r>
              <w:t>In a 2-</w:t>
            </w:r>
            <w:r w:rsidR="00597CD4">
              <w:t>panel mode, you can assign an application each to both panel 1 and panel 2.</w:t>
            </w:r>
          </w:p>
        </w:tc>
      </w:tr>
      <w:tr w:rsidR="00597CD4" w14:paraId="46A6E8D2" w14:textId="77777777" w:rsidTr="007A1078">
        <w:trPr>
          <w:trHeight w:val="321"/>
        </w:trPr>
        <w:tc>
          <w:tcPr>
            <w:tcW w:w="3686" w:type="dxa"/>
            <w:shd w:val="clear" w:color="auto" w:fill="auto"/>
            <w:vAlign w:val="center"/>
          </w:tcPr>
          <w:p w14:paraId="52C1015F" w14:textId="5F15F93A" w:rsidR="00597CD4" w:rsidRDefault="00905A64" w:rsidP="002925AB">
            <w:pPr>
              <w:pStyle w:val="CVTabletext"/>
              <w:jc w:val="center"/>
            </w:pPr>
            <w:r>
              <w:object w:dxaOrig="2265" w:dyaOrig="1065" w14:anchorId="088D4EFE">
                <v:shape id="_x0000_i1048" type="#_x0000_t75" style="width:60.75pt;height:28.8pt" o:ole="">
                  <v:imagedata r:id="rId96" o:title=""/>
                </v:shape>
                <o:OLEObject Type="Embed" ProgID="PBrush" ShapeID="_x0000_i1048" DrawAspect="Content" ObjectID="_1638982015" r:id="rId97"/>
              </w:object>
            </w:r>
          </w:p>
          <w:p w14:paraId="3B8F18F4" w14:textId="33EF2EAA" w:rsidR="00597CD4" w:rsidRDefault="00905A64" w:rsidP="00905A64">
            <w:pPr>
              <w:pStyle w:val="CVTabletext"/>
              <w:jc w:val="center"/>
            </w:pPr>
            <w:r>
              <w:t>Second</w:t>
            </w:r>
            <w:r w:rsidR="00B72DDC">
              <w:t>-</w:t>
            </w:r>
            <w:r>
              <w:t>p</w:t>
            </w:r>
            <w:r w:rsidR="00597CD4">
              <w:t>anel</w:t>
            </w:r>
            <w:r>
              <w:t xml:space="preserve"> </w:t>
            </w:r>
            <w:r w:rsidR="005D6C59">
              <w:t>slot</w:t>
            </w:r>
            <w:r w:rsidR="00817B32">
              <w:t xml:space="preserve">–Empty and </w:t>
            </w:r>
            <w:r w:rsidR="00597CD4">
              <w:t>Highlighted</w:t>
            </w:r>
          </w:p>
          <w:p w14:paraId="63894E96" w14:textId="6C595E9A" w:rsidR="00C9445A" w:rsidRDefault="00C9445A" w:rsidP="00905A64">
            <w:pPr>
              <w:pStyle w:val="CVTabletext"/>
              <w:jc w:val="center"/>
            </w:pPr>
          </w:p>
        </w:tc>
        <w:tc>
          <w:tcPr>
            <w:tcW w:w="4819" w:type="dxa"/>
            <w:shd w:val="clear" w:color="auto" w:fill="auto"/>
          </w:tcPr>
          <w:p w14:paraId="6ED39924" w14:textId="38699AF7" w:rsidR="00597CD4" w:rsidRDefault="00597CD4" w:rsidP="00C75E5F">
            <w:pPr>
              <w:pStyle w:val="CVTabletext"/>
            </w:pPr>
            <w:r>
              <w:t>A selected panel slot to which</w:t>
            </w:r>
            <w:r w:rsidR="00B72DDC">
              <w:t xml:space="preserve"> an application can be assigned</w:t>
            </w:r>
          </w:p>
        </w:tc>
      </w:tr>
      <w:tr w:rsidR="00597CD4" w14:paraId="2D1ACF56" w14:textId="77777777" w:rsidTr="007A1078">
        <w:trPr>
          <w:trHeight w:val="321"/>
        </w:trPr>
        <w:tc>
          <w:tcPr>
            <w:tcW w:w="3686" w:type="dxa"/>
            <w:shd w:val="clear" w:color="auto" w:fill="auto"/>
            <w:vAlign w:val="center"/>
          </w:tcPr>
          <w:p w14:paraId="4D05BD74" w14:textId="77777777" w:rsidR="00597CD4" w:rsidRDefault="00597CD4" w:rsidP="002925AB">
            <w:pPr>
              <w:pStyle w:val="CVTabletext"/>
              <w:jc w:val="center"/>
            </w:pPr>
            <w:r>
              <w:object w:dxaOrig="2085" w:dyaOrig="930" w14:anchorId="76EF41F8">
                <v:shape id="_x0000_i1049" type="#_x0000_t75" style="width:68.25pt;height:31.3pt" o:ole="">
                  <v:imagedata r:id="rId98" o:title=""/>
                </v:shape>
                <o:OLEObject Type="Embed" ProgID="PBrush" ShapeID="_x0000_i1049" DrawAspect="Content" ObjectID="_1638982016" r:id="rId99"/>
              </w:object>
            </w:r>
          </w:p>
          <w:p w14:paraId="0C68D5F0" w14:textId="77777777" w:rsidR="00597CD4" w:rsidRDefault="005D6C59" w:rsidP="005D6C59">
            <w:pPr>
              <w:pStyle w:val="CVTabletext"/>
              <w:jc w:val="center"/>
            </w:pPr>
            <w:r>
              <w:lastRenderedPageBreak/>
              <w:t>Panel slot–</w:t>
            </w:r>
            <w:r w:rsidR="00597CD4">
              <w:t>Non-Highlighted</w:t>
            </w:r>
          </w:p>
          <w:p w14:paraId="36F30558" w14:textId="2F4BDCF8" w:rsidR="00C9445A" w:rsidRDefault="00C9445A" w:rsidP="005D6C59">
            <w:pPr>
              <w:pStyle w:val="CVTabletext"/>
              <w:jc w:val="center"/>
            </w:pPr>
          </w:p>
        </w:tc>
        <w:tc>
          <w:tcPr>
            <w:tcW w:w="4819" w:type="dxa"/>
            <w:shd w:val="clear" w:color="auto" w:fill="auto"/>
          </w:tcPr>
          <w:p w14:paraId="1A5795CE" w14:textId="0FF57EAF" w:rsidR="00597CD4" w:rsidRDefault="00597CD4" w:rsidP="002925AB">
            <w:pPr>
              <w:pStyle w:val="CVTabletext"/>
            </w:pPr>
            <w:r>
              <w:lastRenderedPageBreak/>
              <w:t>A cleared panel slot.</w:t>
            </w:r>
          </w:p>
        </w:tc>
      </w:tr>
      <w:tr w:rsidR="00597CD4" w14:paraId="4BB78A3A" w14:textId="77777777" w:rsidTr="007A1078">
        <w:trPr>
          <w:trHeight w:val="321"/>
        </w:trPr>
        <w:tc>
          <w:tcPr>
            <w:tcW w:w="3686" w:type="dxa"/>
            <w:shd w:val="clear" w:color="auto" w:fill="auto"/>
            <w:vAlign w:val="center"/>
          </w:tcPr>
          <w:p w14:paraId="3D963FB7" w14:textId="57C69B4F" w:rsidR="00597CD4" w:rsidRDefault="00597CD4" w:rsidP="002925AB">
            <w:pPr>
              <w:pStyle w:val="CVTabletext"/>
              <w:jc w:val="center"/>
            </w:pPr>
            <w:r>
              <w:object w:dxaOrig="8821" w:dyaOrig="1830" w14:anchorId="7A5835CD">
                <v:shape id="_x0000_i1050" type="#_x0000_t75" style="width:172.15pt;height:35.7pt" o:ole="">
                  <v:imagedata r:id="rId100" o:title=""/>
                </v:shape>
                <o:OLEObject Type="Embed" ProgID="PBrush" ShapeID="_x0000_i1050" DrawAspect="Content" ObjectID="_1638982017" r:id="rId101"/>
              </w:object>
            </w:r>
          </w:p>
          <w:p w14:paraId="25892F2C" w14:textId="77777777" w:rsidR="009D649B" w:rsidRDefault="00597CD4" w:rsidP="00817B32">
            <w:pPr>
              <w:pStyle w:val="CVTabletext"/>
              <w:jc w:val="center"/>
            </w:pPr>
            <w:r w:rsidRPr="00394C9E">
              <w:rPr>
                <w:b/>
              </w:rPr>
              <w:t xml:space="preserve">3 </w:t>
            </w:r>
            <w:r w:rsidR="00394C9E" w:rsidRPr="00394C9E">
              <w:rPr>
                <w:b/>
              </w:rPr>
              <w:t>Panel</w:t>
            </w:r>
            <w:r w:rsidR="00394C9E">
              <w:t xml:space="preserve"> </w:t>
            </w:r>
            <w:r>
              <w:t>slot</w:t>
            </w:r>
          </w:p>
          <w:p w14:paraId="142BA5F5" w14:textId="053A3829" w:rsidR="00C9445A" w:rsidRDefault="00C9445A" w:rsidP="00817B32">
            <w:pPr>
              <w:pStyle w:val="CVTabletext"/>
              <w:jc w:val="center"/>
            </w:pPr>
          </w:p>
        </w:tc>
        <w:tc>
          <w:tcPr>
            <w:tcW w:w="4819" w:type="dxa"/>
            <w:shd w:val="clear" w:color="auto" w:fill="auto"/>
          </w:tcPr>
          <w:p w14:paraId="1A95779E" w14:textId="02D4B17A" w:rsidR="00597CD4" w:rsidRDefault="00817B32" w:rsidP="002925AB">
            <w:pPr>
              <w:pStyle w:val="CVTabletext"/>
            </w:pPr>
            <w:r>
              <w:t>Use this slot to assign an</w:t>
            </w:r>
            <w:r w:rsidR="00597CD4">
              <w:t xml:space="preserve"> application to the third panel on your display screen.</w:t>
            </w:r>
          </w:p>
          <w:p w14:paraId="7B32175F" w14:textId="1E9D9F2D" w:rsidR="00597CD4" w:rsidRDefault="0095336C" w:rsidP="002925AB">
            <w:pPr>
              <w:pStyle w:val="CVTabletext"/>
            </w:pPr>
            <w:r>
              <w:t>In a 3-</w:t>
            </w:r>
            <w:r w:rsidR="00597CD4">
              <w:t>panel mode, you can assign an application each to panel 1, panel 2 and panel 3.</w:t>
            </w:r>
          </w:p>
        </w:tc>
      </w:tr>
      <w:tr w:rsidR="00817B32" w14:paraId="7F811486" w14:textId="77777777" w:rsidTr="007A1078">
        <w:trPr>
          <w:trHeight w:val="321"/>
        </w:trPr>
        <w:tc>
          <w:tcPr>
            <w:tcW w:w="3686" w:type="dxa"/>
            <w:shd w:val="clear" w:color="auto" w:fill="auto"/>
            <w:vAlign w:val="center"/>
          </w:tcPr>
          <w:p w14:paraId="730EA45E" w14:textId="77777777" w:rsidR="00817B32" w:rsidRDefault="00817B32" w:rsidP="002925AB">
            <w:pPr>
              <w:pStyle w:val="CVTabletext"/>
              <w:jc w:val="center"/>
            </w:pPr>
            <w:r>
              <w:object w:dxaOrig="2340" w:dyaOrig="990" w14:anchorId="5575B494">
                <v:shape id="_x0000_i1051" type="#_x0000_t75" style="width:65.75pt;height:28.15pt" o:ole="">
                  <v:imagedata r:id="rId102" o:title=""/>
                </v:shape>
                <o:OLEObject Type="Embed" ProgID="PBrush" ShapeID="_x0000_i1051" DrawAspect="Content" ObjectID="_1638982018" r:id="rId103"/>
              </w:object>
            </w:r>
          </w:p>
          <w:p w14:paraId="637FACA8" w14:textId="00D4F2C1" w:rsidR="00817B32" w:rsidRDefault="0095336C" w:rsidP="002925AB">
            <w:pPr>
              <w:pStyle w:val="CVTabletext"/>
              <w:jc w:val="center"/>
            </w:pPr>
            <w:r>
              <w:t>Third-</w:t>
            </w:r>
            <w:r w:rsidR="005D6C59">
              <w:t>panel slot</w:t>
            </w:r>
            <w:r w:rsidR="006A0A95">
              <w:t>–Empty and Highlighted</w:t>
            </w:r>
          </w:p>
          <w:p w14:paraId="10B9DF56" w14:textId="6773E0B0" w:rsidR="00C9445A" w:rsidRDefault="00C9445A" w:rsidP="002925AB">
            <w:pPr>
              <w:pStyle w:val="CVTabletext"/>
              <w:jc w:val="center"/>
            </w:pPr>
          </w:p>
        </w:tc>
        <w:tc>
          <w:tcPr>
            <w:tcW w:w="4819" w:type="dxa"/>
            <w:shd w:val="clear" w:color="auto" w:fill="auto"/>
          </w:tcPr>
          <w:p w14:paraId="45B9AF26" w14:textId="1959D08D" w:rsidR="00817B32" w:rsidRDefault="006A0A95" w:rsidP="002925AB">
            <w:pPr>
              <w:pStyle w:val="CVTabletext"/>
            </w:pPr>
            <w:r>
              <w:t xml:space="preserve">A selected panel slot to which </w:t>
            </w:r>
            <w:r w:rsidR="0095336C">
              <w:t>an application can be assigned</w:t>
            </w:r>
          </w:p>
        </w:tc>
      </w:tr>
      <w:tr w:rsidR="00597CD4" w14:paraId="0D693369" w14:textId="77777777" w:rsidTr="007A1078">
        <w:trPr>
          <w:trHeight w:val="321"/>
        </w:trPr>
        <w:tc>
          <w:tcPr>
            <w:tcW w:w="3686" w:type="dxa"/>
            <w:shd w:val="clear" w:color="auto" w:fill="auto"/>
            <w:vAlign w:val="center"/>
          </w:tcPr>
          <w:p w14:paraId="57EEDBC6" w14:textId="77777777" w:rsidR="00597CD4" w:rsidRDefault="00597CD4" w:rsidP="002925AB">
            <w:pPr>
              <w:pStyle w:val="CVTabletext"/>
              <w:jc w:val="center"/>
            </w:pPr>
            <w:r>
              <w:object w:dxaOrig="570" w:dyaOrig="450" w14:anchorId="6CE6E6DF">
                <v:shape id="_x0000_i1052" type="#_x0000_t75" style="width:31.3pt;height:25.05pt" o:ole="">
                  <v:imagedata r:id="rId104" o:title=""/>
                </v:shape>
                <o:OLEObject Type="Embed" ProgID="PBrush" ShapeID="_x0000_i1052" DrawAspect="Content" ObjectID="_1638982019" r:id="rId105"/>
              </w:object>
            </w:r>
          </w:p>
          <w:p w14:paraId="3B28DC41" w14:textId="77777777" w:rsidR="00597CD4" w:rsidRDefault="00597CD4" w:rsidP="002925AB">
            <w:pPr>
              <w:pStyle w:val="CVTabletext"/>
              <w:jc w:val="center"/>
            </w:pPr>
            <w:r w:rsidRPr="00C94200">
              <w:t>Swap</w:t>
            </w:r>
            <w:r>
              <w:t xml:space="preserve"> button</w:t>
            </w:r>
          </w:p>
          <w:p w14:paraId="38830779" w14:textId="44278512" w:rsidR="00C9445A" w:rsidRDefault="00C9445A" w:rsidP="002925AB">
            <w:pPr>
              <w:pStyle w:val="CVTabletext"/>
              <w:jc w:val="center"/>
            </w:pPr>
          </w:p>
        </w:tc>
        <w:tc>
          <w:tcPr>
            <w:tcW w:w="4819" w:type="dxa"/>
            <w:shd w:val="clear" w:color="auto" w:fill="auto"/>
          </w:tcPr>
          <w:p w14:paraId="62E52FD7" w14:textId="1688C3D5" w:rsidR="006D6AC6" w:rsidRDefault="00597CD4" w:rsidP="0095336C">
            <w:pPr>
              <w:pStyle w:val="CVTabletext"/>
            </w:pPr>
            <w:r w:rsidRPr="00471009">
              <w:t xml:space="preserve">Use this button to swap the applications between the panel slots when configuring the applications for a </w:t>
            </w:r>
            <w:r w:rsidR="0095336C">
              <w:t>2-panel view and a 3-</w:t>
            </w:r>
            <w:r w:rsidRPr="00471009">
              <w:t>panel view.</w:t>
            </w:r>
            <w:r w:rsidR="006D6AC6">
              <w:t xml:space="preserve"> </w:t>
            </w:r>
          </w:p>
        </w:tc>
      </w:tr>
      <w:tr w:rsidR="00597CD4" w14:paraId="07C69B55" w14:textId="77777777" w:rsidTr="007A1078">
        <w:trPr>
          <w:trHeight w:val="321"/>
        </w:trPr>
        <w:tc>
          <w:tcPr>
            <w:tcW w:w="3686" w:type="dxa"/>
            <w:shd w:val="clear" w:color="auto" w:fill="auto"/>
            <w:vAlign w:val="center"/>
          </w:tcPr>
          <w:p w14:paraId="3CDB1C77" w14:textId="77777777" w:rsidR="00597CD4" w:rsidRDefault="00597CD4" w:rsidP="002925AB">
            <w:pPr>
              <w:pStyle w:val="CVTabletext"/>
              <w:jc w:val="center"/>
            </w:pPr>
            <w:r>
              <w:object w:dxaOrig="750" w:dyaOrig="435" w14:anchorId="70B27225">
                <v:shape id="_x0000_i1053" type="#_x0000_t75" style="width:38.2pt;height:21.3pt" o:ole="">
                  <v:imagedata r:id="rId106" o:title=""/>
                </v:shape>
                <o:OLEObject Type="Embed" ProgID="PBrush" ShapeID="_x0000_i1053" DrawAspect="Content" ObjectID="_1638982020" r:id="rId107"/>
              </w:object>
            </w:r>
          </w:p>
          <w:p w14:paraId="0E6A4906" w14:textId="77777777" w:rsidR="00597CD4" w:rsidRDefault="00597CD4" w:rsidP="002925AB">
            <w:pPr>
              <w:pStyle w:val="CVTabletext"/>
              <w:jc w:val="center"/>
            </w:pPr>
            <w:r w:rsidRPr="00C94200">
              <w:rPr>
                <w:b/>
              </w:rPr>
              <w:t>Clear</w:t>
            </w:r>
            <w:r>
              <w:t xml:space="preserve"> button</w:t>
            </w:r>
          </w:p>
          <w:p w14:paraId="21F0A1A2" w14:textId="6D7DCE90" w:rsidR="00C9445A" w:rsidRDefault="00C9445A" w:rsidP="002925AB">
            <w:pPr>
              <w:pStyle w:val="CVTabletext"/>
              <w:jc w:val="center"/>
            </w:pPr>
          </w:p>
        </w:tc>
        <w:tc>
          <w:tcPr>
            <w:tcW w:w="4819" w:type="dxa"/>
            <w:shd w:val="clear" w:color="auto" w:fill="auto"/>
          </w:tcPr>
          <w:p w14:paraId="65018E8D" w14:textId="1D437DC0" w:rsidR="00597CD4" w:rsidRDefault="00597CD4" w:rsidP="0095336C">
            <w:pPr>
              <w:pStyle w:val="CVTabletext"/>
            </w:pPr>
            <w:r>
              <w:t>Use this button to delete the applications assigned to the panel slots.</w:t>
            </w:r>
          </w:p>
        </w:tc>
      </w:tr>
      <w:tr w:rsidR="00597CD4" w14:paraId="13922EE9" w14:textId="77777777" w:rsidTr="007A1078">
        <w:trPr>
          <w:cantSplit/>
          <w:trHeight w:val="321"/>
        </w:trPr>
        <w:tc>
          <w:tcPr>
            <w:tcW w:w="3686" w:type="dxa"/>
            <w:shd w:val="clear" w:color="auto" w:fill="auto"/>
            <w:vAlign w:val="center"/>
          </w:tcPr>
          <w:p w14:paraId="16DDB44D" w14:textId="77777777" w:rsidR="00597CD4" w:rsidRDefault="00597CD4" w:rsidP="002925AB">
            <w:pPr>
              <w:pStyle w:val="CVTabletext"/>
              <w:jc w:val="center"/>
            </w:pPr>
            <w:r>
              <w:object w:dxaOrig="5249" w:dyaOrig="510" w14:anchorId="0D1495CB">
                <v:shape id="_x0000_i1054" type="#_x0000_t75" style="width:157.15pt;height:15.65pt" o:ole="">
                  <v:imagedata r:id="rId108" o:title=""/>
                </v:shape>
                <o:OLEObject Type="Embed" ProgID="PBrush" ShapeID="_x0000_i1054" DrawAspect="Content" ObjectID="_1638982021" r:id="rId109"/>
              </w:object>
            </w:r>
          </w:p>
          <w:p w14:paraId="38346978" w14:textId="77777777" w:rsidR="00597CD4" w:rsidRDefault="00597CD4" w:rsidP="00551CE4">
            <w:pPr>
              <w:pStyle w:val="CVTabletext"/>
              <w:jc w:val="center"/>
            </w:pPr>
            <w:r>
              <w:t>Panel button group</w:t>
            </w:r>
          </w:p>
          <w:p w14:paraId="3E8E6E2A" w14:textId="2608BC81" w:rsidR="00C9445A" w:rsidRDefault="00C9445A" w:rsidP="00551CE4">
            <w:pPr>
              <w:pStyle w:val="CVTabletext"/>
              <w:jc w:val="center"/>
            </w:pPr>
          </w:p>
        </w:tc>
        <w:tc>
          <w:tcPr>
            <w:tcW w:w="4819" w:type="dxa"/>
            <w:shd w:val="clear" w:color="auto" w:fill="auto"/>
            <w:vAlign w:val="center"/>
          </w:tcPr>
          <w:p w14:paraId="1F4E229A" w14:textId="5A4AD827" w:rsidR="00597CD4" w:rsidRDefault="00597CD4" w:rsidP="00A25EEC">
            <w:pPr>
              <w:pStyle w:val="CVTabletext"/>
            </w:pPr>
            <w:r>
              <w:t xml:space="preserve">In this button group, select the number of panels to display on the </w:t>
            </w:r>
            <w:r w:rsidR="00A25EEC">
              <w:t>monitor</w:t>
            </w:r>
            <w:r>
              <w:t xml:space="preserve"> screen.</w:t>
            </w:r>
          </w:p>
        </w:tc>
      </w:tr>
      <w:tr w:rsidR="00597CD4" w14:paraId="7C560343" w14:textId="77777777" w:rsidTr="007A1078">
        <w:trPr>
          <w:trHeight w:val="321"/>
        </w:trPr>
        <w:tc>
          <w:tcPr>
            <w:tcW w:w="3686" w:type="dxa"/>
            <w:shd w:val="clear" w:color="auto" w:fill="auto"/>
            <w:vAlign w:val="center"/>
          </w:tcPr>
          <w:p w14:paraId="61B8CB5D" w14:textId="77777777" w:rsidR="00597CD4" w:rsidRDefault="00597CD4" w:rsidP="002925AB">
            <w:pPr>
              <w:pStyle w:val="CVTabletext"/>
              <w:jc w:val="center"/>
            </w:pPr>
            <w:r>
              <w:object w:dxaOrig="1365" w:dyaOrig="525" w14:anchorId="3D3CD9A7">
                <v:shape id="_x0000_i1055" type="#_x0000_t75" style="width:68.25pt;height:26.3pt" o:ole="">
                  <v:imagedata r:id="rId110" o:title=""/>
                </v:shape>
                <o:OLEObject Type="Embed" ProgID="PBrush" ShapeID="_x0000_i1055" DrawAspect="Content" ObjectID="_1638982022" r:id="rId111"/>
              </w:object>
            </w:r>
          </w:p>
          <w:p w14:paraId="61382678" w14:textId="77777777" w:rsidR="00597CD4" w:rsidRDefault="00597CD4" w:rsidP="002925AB">
            <w:pPr>
              <w:pStyle w:val="CVTabletext"/>
              <w:jc w:val="center"/>
            </w:pPr>
            <w:r w:rsidRPr="00290371">
              <w:rPr>
                <w:b/>
              </w:rPr>
              <w:t>1 Panel</w:t>
            </w:r>
            <w:r>
              <w:t xml:space="preserve"> button</w:t>
            </w:r>
          </w:p>
          <w:p w14:paraId="5651D71D" w14:textId="4E384EE9" w:rsidR="00C9445A" w:rsidRDefault="00C9445A" w:rsidP="002925AB">
            <w:pPr>
              <w:pStyle w:val="CVTabletext"/>
              <w:jc w:val="center"/>
            </w:pPr>
          </w:p>
        </w:tc>
        <w:tc>
          <w:tcPr>
            <w:tcW w:w="4819" w:type="dxa"/>
            <w:shd w:val="clear" w:color="auto" w:fill="auto"/>
            <w:vAlign w:val="center"/>
          </w:tcPr>
          <w:p w14:paraId="1D12FBE3" w14:textId="0B390C7F" w:rsidR="00597CD4" w:rsidRDefault="00597CD4" w:rsidP="00A83580">
            <w:pPr>
              <w:pStyle w:val="CVTabletext"/>
            </w:pPr>
            <w:r>
              <w:t xml:space="preserve">Select this button to display the application in a single panel on the </w:t>
            </w:r>
            <w:r w:rsidR="00A25EEC">
              <w:t>monitor screen</w:t>
            </w:r>
            <w:r>
              <w:t>.</w:t>
            </w:r>
          </w:p>
        </w:tc>
      </w:tr>
      <w:tr w:rsidR="00597CD4" w14:paraId="4035C7FA" w14:textId="77777777" w:rsidTr="007A1078">
        <w:trPr>
          <w:trHeight w:val="321"/>
        </w:trPr>
        <w:tc>
          <w:tcPr>
            <w:tcW w:w="3686" w:type="dxa"/>
            <w:shd w:val="clear" w:color="auto" w:fill="auto"/>
            <w:vAlign w:val="center"/>
          </w:tcPr>
          <w:p w14:paraId="2B2CF9BC" w14:textId="77777777" w:rsidR="00597CD4" w:rsidRDefault="00597CD4" w:rsidP="002925AB">
            <w:pPr>
              <w:pStyle w:val="CVTabletext"/>
              <w:jc w:val="center"/>
            </w:pPr>
            <w:r>
              <w:object w:dxaOrig="1455" w:dyaOrig="510" w14:anchorId="5C5D34F2">
                <v:shape id="_x0000_i1056" type="#_x0000_t75" style="width:66.35pt;height:23.8pt" o:ole="">
                  <v:imagedata r:id="rId112" o:title=""/>
                </v:shape>
                <o:OLEObject Type="Embed" ProgID="PBrush" ShapeID="_x0000_i1056" DrawAspect="Content" ObjectID="_1638982023" r:id="rId113"/>
              </w:object>
            </w:r>
          </w:p>
          <w:p w14:paraId="431CCC16" w14:textId="77777777" w:rsidR="00597CD4" w:rsidRDefault="00597CD4" w:rsidP="002925AB">
            <w:pPr>
              <w:pStyle w:val="CVTabletext"/>
              <w:jc w:val="center"/>
            </w:pPr>
            <w:r w:rsidRPr="00312400">
              <w:rPr>
                <w:b/>
              </w:rPr>
              <w:t>2 Panel</w:t>
            </w:r>
            <w:r>
              <w:t xml:space="preserve"> button</w:t>
            </w:r>
          </w:p>
          <w:p w14:paraId="133E05F9" w14:textId="3C3E750A" w:rsidR="00C9445A" w:rsidRDefault="00C9445A" w:rsidP="002925AB">
            <w:pPr>
              <w:pStyle w:val="CVTabletext"/>
              <w:jc w:val="center"/>
            </w:pPr>
          </w:p>
        </w:tc>
        <w:tc>
          <w:tcPr>
            <w:tcW w:w="4819" w:type="dxa"/>
            <w:shd w:val="clear" w:color="auto" w:fill="auto"/>
            <w:vAlign w:val="center"/>
          </w:tcPr>
          <w:p w14:paraId="08870E21" w14:textId="76A52AFF" w:rsidR="00597CD4" w:rsidRDefault="00597CD4" w:rsidP="00220570">
            <w:pPr>
              <w:pStyle w:val="CVTabletext"/>
            </w:pPr>
            <w:r>
              <w:t xml:space="preserve">Select this button to display the applications in a </w:t>
            </w:r>
            <w:r w:rsidR="00220570">
              <w:t>2-</w:t>
            </w:r>
            <w:r>
              <w:t xml:space="preserve">panel </w:t>
            </w:r>
            <w:r w:rsidR="00220570">
              <w:t xml:space="preserve">layout </w:t>
            </w:r>
            <w:r>
              <w:t xml:space="preserve">on the </w:t>
            </w:r>
            <w:r w:rsidR="00A25EEC">
              <w:t>monitor screen</w:t>
            </w:r>
            <w:r>
              <w:t>, with each application configured to a panel.</w:t>
            </w:r>
          </w:p>
        </w:tc>
      </w:tr>
      <w:tr w:rsidR="00597CD4" w14:paraId="3F4EFB64" w14:textId="77777777" w:rsidTr="007A1078">
        <w:trPr>
          <w:trHeight w:val="321"/>
        </w:trPr>
        <w:tc>
          <w:tcPr>
            <w:tcW w:w="3686" w:type="dxa"/>
            <w:shd w:val="clear" w:color="auto" w:fill="auto"/>
            <w:vAlign w:val="center"/>
          </w:tcPr>
          <w:p w14:paraId="129FBBBE" w14:textId="77777777" w:rsidR="00597CD4" w:rsidRDefault="00597CD4" w:rsidP="00B13329">
            <w:pPr>
              <w:pStyle w:val="CVTabletext"/>
              <w:jc w:val="center"/>
            </w:pPr>
            <w:r>
              <w:object w:dxaOrig="1440" w:dyaOrig="495" w14:anchorId="20ED911A">
                <v:shape id="_x0000_i1057" type="#_x0000_t75" style="width:59.5pt;height:21.3pt" o:ole="">
                  <v:imagedata r:id="rId114" o:title=""/>
                </v:shape>
                <o:OLEObject Type="Embed" ProgID="PBrush" ShapeID="_x0000_i1057" DrawAspect="Content" ObjectID="_1638982024" r:id="rId115"/>
              </w:object>
            </w:r>
          </w:p>
          <w:p w14:paraId="7AC58DEE" w14:textId="77777777" w:rsidR="00597CD4" w:rsidRDefault="00597CD4" w:rsidP="00B13329">
            <w:pPr>
              <w:pStyle w:val="CVTabletext"/>
              <w:jc w:val="center"/>
            </w:pPr>
            <w:r>
              <w:rPr>
                <w:b/>
              </w:rPr>
              <w:t>3</w:t>
            </w:r>
            <w:r w:rsidRPr="00312400">
              <w:rPr>
                <w:b/>
              </w:rPr>
              <w:t xml:space="preserve"> Panel</w:t>
            </w:r>
            <w:r>
              <w:t xml:space="preserve"> button</w:t>
            </w:r>
          </w:p>
          <w:p w14:paraId="29D3AD90" w14:textId="3AFF9A0C" w:rsidR="00C9445A" w:rsidRDefault="00C9445A" w:rsidP="00B13329">
            <w:pPr>
              <w:pStyle w:val="CVTabletext"/>
              <w:jc w:val="center"/>
            </w:pPr>
          </w:p>
        </w:tc>
        <w:tc>
          <w:tcPr>
            <w:tcW w:w="4819" w:type="dxa"/>
            <w:shd w:val="clear" w:color="auto" w:fill="auto"/>
            <w:vAlign w:val="center"/>
          </w:tcPr>
          <w:p w14:paraId="40595CEE" w14:textId="1A389E64" w:rsidR="00597CD4" w:rsidRDefault="00597CD4" w:rsidP="00220570">
            <w:pPr>
              <w:pStyle w:val="CVTabletext"/>
            </w:pPr>
            <w:r>
              <w:t xml:space="preserve">Select this button to display the Coreo applications in a </w:t>
            </w:r>
            <w:r w:rsidR="00220570">
              <w:t>3-</w:t>
            </w:r>
            <w:r>
              <w:t>panel</w:t>
            </w:r>
            <w:r w:rsidR="00220570">
              <w:t xml:space="preserve"> layout</w:t>
            </w:r>
            <w:r>
              <w:t xml:space="preserve"> on the </w:t>
            </w:r>
            <w:r w:rsidR="00A25EEC">
              <w:t>monitor screen</w:t>
            </w:r>
            <w:r>
              <w:t>, with each application configured to a panel.</w:t>
            </w:r>
          </w:p>
        </w:tc>
      </w:tr>
      <w:tr w:rsidR="00597CD4" w14:paraId="4E1FF529" w14:textId="77777777" w:rsidTr="007A1078">
        <w:trPr>
          <w:trHeight w:val="321"/>
        </w:trPr>
        <w:tc>
          <w:tcPr>
            <w:tcW w:w="3686" w:type="dxa"/>
            <w:shd w:val="clear" w:color="auto" w:fill="auto"/>
            <w:vAlign w:val="center"/>
          </w:tcPr>
          <w:p w14:paraId="6589B7C1" w14:textId="77777777" w:rsidR="00597CD4" w:rsidRDefault="00597CD4" w:rsidP="002925AB">
            <w:pPr>
              <w:pStyle w:val="CVTabletext"/>
              <w:jc w:val="center"/>
            </w:pPr>
            <w:r>
              <w:object w:dxaOrig="1260" w:dyaOrig="450" w14:anchorId="16A79D1B">
                <v:shape id="_x0000_i1058" type="#_x0000_t75" style="width:63.25pt;height:21.3pt" o:ole="">
                  <v:imagedata r:id="rId116" o:title=""/>
                </v:shape>
                <o:OLEObject Type="Embed" ProgID="PBrush" ShapeID="_x0000_i1058" DrawAspect="Content" ObjectID="_1638982025" r:id="rId117"/>
              </w:object>
            </w:r>
          </w:p>
          <w:p w14:paraId="636FD71F" w14:textId="77777777" w:rsidR="00597CD4" w:rsidRDefault="00597CD4" w:rsidP="006A0A95">
            <w:pPr>
              <w:pStyle w:val="CVTabletext"/>
              <w:jc w:val="center"/>
            </w:pPr>
            <w:r>
              <w:rPr>
                <w:b/>
              </w:rPr>
              <w:lastRenderedPageBreak/>
              <w:t>3</w:t>
            </w:r>
            <w:r w:rsidRPr="00312400">
              <w:rPr>
                <w:b/>
              </w:rPr>
              <w:t xml:space="preserve"> Panel</w:t>
            </w:r>
            <w:r w:rsidR="006A0A95">
              <w:t xml:space="preserve"> button</w:t>
            </w:r>
            <w:r w:rsidR="006A0A95">
              <w:rPr>
                <w:rFonts w:cs="Calibri"/>
              </w:rPr>
              <w:t>–</w:t>
            </w:r>
            <w:r>
              <w:t>Selected</w:t>
            </w:r>
          </w:p>
          <w:p w14:paraId="78E94076" w14:textId="4713F376" w:rsidR="00C9445A" w:rsidRDefault="00C9445A" w:rsidP="006A0A95">
            <w:pPr>
              <w:pStyle w:val="CVTabletext"/>
              <w:jc w:val="center"/>
            </w:pPr>
          </w:p>
        </w:tc>
        <w:tc>
          <w:tcPr>
            <w:tcW w:w="4819" w:type="dxa"/>
            <w:shd w:val="clear" w:color="auto" w:fill="auto"/>
            <w:vAlign w:val="center"/>
          </w:tcPr>
          <w:p w14:paraId="67AC0A9C" w14:textId="6AD6187E" w:rsidR="00597CD4" w:rsidRDefault="00597CD4" w:rsidP="002925AB">
            <w:pPr>
              <w:pStyle w:val="CVTabletext"/>
            </w:pPr>
            <w:r>
              <w:lastRenderedPageBreak/>
              <w:t>A selected radio button</w:t>
            </w:r>
          </w:p>
        </w:tc>
      </w:tr>
      <w:tr w:rsidR="00597CD4" w14:paraId="2450C7E5" w14:textId="77777777" w:rsidTr="007A1078">
        <w:tc>
          <w:tcPr>
            <w:tcW w:w="3686" w:type="dxa"/>
            <w:shd w:val="clear" w:color="auto" w:fill="auto"/>
            <w:vAlign w:val="center"/>
          </w:tcPr>
          <w:p w14:paraId="2A1E380D" w14:textId="7498D76D" w:rsidR="00597CD4" w:rsidRDefault="007A1078" w:rsidP="002925AB">
            <w:pPr>
              <w:pStyle w:val="CVTabletext"/>
              <w:jc w:val="center"/>
            </w:pPr>
            <w:r>
              <w:object w:dxaOrig="5564" w:dyaOrig="735" w14:anchorId="10CA1675">
                <v:shape id="_x0000_i1059" type="#_x0000_t75" style="width:169.05pt;height:21.3pt" o:ole="">
                  <v:imagedata r:id="rId118" o:title=""/>
                </v:shape>
                <o:OLEObject Type="Embed" ProgID="PBrush" ShapeID="_x0000_i1059" DrawAspect="Content" ObjectID="_1638982026" r:id="rId119"/>
              </w:object>
            </w:r>
          </w:p>
          <w:p w14:paraId="66A79DF8" w14:textId="77777777" w:rsidR="00597CD4" w:rsidRDefault="00597CD4" w:rsidP="002925AB">
            <w:pPr>
              <w:pStyle w:val="CVTabletext"/>
              <w:jc w:val="center"/>
            </w:pPr>
            <w:r>
              <w:t>Preset name box</w:t>
            </w:r>
          </w:p>
          <w:p w14:paraId="2EBA852E" w14:textId="38887970" w:rsidR="00C9445A" w:rsidRDefault="00C9445A" w:rsidP="002925AB">
            <w:pPr>
              <w:pStyle w:val="CVTabletext"/>
              <w:jc w:val="center"/>
            </w:pPr>
          </w:p>
        </w:tc>
        <w:tc>
          <w:tcPr>
            <w:tcW w:w="4819" w:type="dxa"/>
            <w:shd w:val="clear" w:color="auto" w:fill="auto"/>
          </w:tcPr>
          <w:p w14:paraId="088E9A5C" w14:textId="74A77D2D" w:rsidR="00597CD4" w:rsidRDefault="00597CD4" w:rsidP="002925AB">
            <w:pPr>
              <w:pStyle w:val="CVTabletext"/>
            </w:pPr>
            <w:r>
              <w:t xml:space="preserve">Enter the name of the preset in this box to save the preset and apply it to the </w:t>
            </w:r>
            <w:r w:rsidR="00A25EEC">
              <w:t>monitor screen</w:t>
            </w:r>
            <w:r>
              <w:t>.</w:t>
            </w:r>
          </w:p>
          <w:p w14:paraId="7ACCF7F1" w14:textId="408C4019" w:rsidR="00597CD4" w:rsidRDefault="00597CD4" w:rsidP="00220570">
            <w:pPr>
              <w:pStyle w:val="CVTabletext"/>
            </w:pPr>
            <w:r>
              <w:t xml:space="preserve">You can save only </w:t>
            </w:r>
            <w:r w:rsidR="00220570">
              <w:t>2-</w:t>
            </w:r>
            <w:r>
              <w:t xml:space="preserve">panel and </w:t>
            </w:r>
            <w:r w:rsidR="00220570">
              <w:t>3-</w:t>
            </w:r>
            <w:r>
              <w:t>panel configurations as presets.</w:t>
            </w:r>
          </w:p>
        </w:tc>
      </w:tr>
      <w:tr w:rsidR="00597CD4" w14:paraId="0E5FC42E" w14:textId="77777777" w:rsidTr="007A1078">
        <w:tc>
          <w:tcPr>
            <w:tcW w:w="3686" w:type="dxa"/>
            <w:shd w:val="clear" w:color="auto" w:fill="auto"/>
            <w:vAlign w:val="center"/>
          </w:tcPr>
          <w:p w14:paraId="7FF7FCA4" w14:textId="77777777" w:rsidR="00597CD4" w:rsidRDefault="00597CD4" w:rsidP="002925AB">
            <w:pPr>
              <w:pStyle w:val="CVTabletext"/>
              <w:jc w:val="center"/>
            </w:pPr>
            <w:r>
              <w:object w:dxaOrig="720" w:dyaOrig="3225" w14:anchorId="6EDF1A32">
                <v:shape id="_x0000_i1060" type="#_x0000_t75" style="width:20.05pt;height:88.9pt" o:ole="">
                  <v:imagedata r:id="rId120" o:title=""/>
                </v:shape>
                <o:OLEObject Type="Embed" ProgID="PBrush" ShapeID="_x0000_i1060" DrawAspect="Content" ObjectID="_1638982027" r:id="rId121"/>
              </w:object>
            </w:r>
          </w:p>
          <w:p w14:paraId="4641BD01" w14:textId="77777777" w:rsidR="00597CD4" w:rsidRDefault="00597CD4" w:rsidP="002925AB">
            <w:pPr>
              <w:pStyle w:val="CVTabletext"/>
              <w:jc w:val="center"/>
            </w:pPr>
            <w:r>
              <w:rPr>
                <w:b/>
              </w:rPr>
              <w:t>Select Applications</w:t>
            </w:r>
            <w:r>
              <w:t xml:space="preserve"> group</w:t>
            </w:r>
          </w:p>
          <w:p w14:paraId="51AC0364" w14:textId="47A2A932" w:rsidR="00C9445A" w:rsidRDefault="00C9445A" w:rsidP="002925AB">
            <w:pPr>
              <w:pStyle w:val="CVTabletext"/>
              <w:jc w:val="center"/>
            </w:pPr>
          </w:p>
        </w:tc>
        <w:tc>
          <w:tcPr>
            <w:tcW w:w="4819" w:type="dxa"/>
            <w:shd w:val="clear" w:color="auto" w:fill="auto"/>
          </w:tcPr>
          <w:p w14:paraId="2449B5C3" w14:textId="77777777" w:rsidR="00597CD4" w:rsidRDefault="00597CD4" w:rsidP="00074C59">
            <w:pPr>
              <w:pStyle w:val="CVTabletext"/>
            </w:pPr>
            <w:r>
              <w:t>In this group, do the following:</w:t>
            </w:r>
          </w:p>
          <w:p w14:paraId="2B48B894" w14:textId="613EE57E" w:rsidR="00597CD4" w:rsidRDefault="00597CD4" w:rsidP="00036077">
            <w:pPr>
              <w:pStyle w:val="ListBullet"/>
            </w:pPr>
            <w:r>
              <w:t>Select the application to assign to the panel slot.</w:t>
            </w:r>
          </w:p>
          <w:p w14:paraId="742D7148" w14:textId="60696559" w:rsidR="00597CD4" w:rsidRDefault="00597CD4" w:rsidP="00036077">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82E168D" w14:textId="77777777" w:rsidTr="007A1078">
        <w:tc>
          <w:tcPr>
            <w:tcW w:w="3686" w:type="dxa"/>
            <w:shd w:val="clear" w:color="auto" w:fill="auto"/>
            <w:vAlign w:val="center"/>
          </w:tcPr>
          <w:p w14:paraId="1D07DFB7" w14:textId="4CE52EBF" w:rsidR="00597CD4" w:rsidRDefault="00C673F9" w:rsidP="007A1078">
            <w:pPr>
              <w:pStyle w:val="CVTabletext"/>
              <w:jc w:val="center"/>
            </w:pPr>
            <w:r>
              <w:object w:dxaOrig="8176" w:dyaOrig="1875" w14:anchorId="1D102C01">
                <v:shape id="_x0000_i1061" type="#_x0000_t75" style="width:173.45pt;height:39.45pt" o:ole="">
                  <v:imagedata r:id="rId122" o:title=""/>
                </v:shape>
                <o:OLEObject Type="Embed" ProgID="PBrush" ShapeID="_x0000_i1061" DrawAspect="Content" ObjectID="_1638982028" r:id="rId123"/>
              </w:object>
            </w:r>
            <w:r w:rsidR="007A1078">
              <w:t>Application slots</w:t>
            </w:r>
          </w:p>
          <w:p w14:paraId="0AF5D748" w14:textId="638C6B93" w:rsidR="00C9445A" w:rsidRDefault="00C9445A" w:rsidP="007A1078">
            <w:pPr>
              <w:pStyle w:val="CVTabletext"/>
              <w:jc w:val="center"/>
            </w:pPr>
          </w:p>
        </w:tc>
        <w:tc>
          <w:tcPr>
            <w:tcW w:w="4819" w:type="dxa"/>
            <w:shd w:val="clear" w:color="auto" w:fill="auto"/>
          </w:tcPr>
          <w:p w14:paraId="36D0ADD5" w14:textId="0D5403F7" w:rsidR="00597CD4" w:rsidRDefault="00597CD4" w:rsidP="002925AB">
            <w:pPr>
              <w:pStyle w:val="CVTabletext"/>
            </w:pPr>
            <w:r>
              <w:t xml:space="preserve">The applications to assign to the </w:t>
            </w:r>
            <w:r w:rsidRPr="0001382F">
              <w:rPr>
                <w:b/>
              </w:rPr>
              <w:t xml:space="preserve">1 </w:t>
            </w:r>
            <w:r>
              <w:rPr>
                <w:b/>
              </w:rPr>
              <w:t>P</w:t>
            </w:r>
            <w:r w:rsidRPr="0001382F">
              <w:rPr>
                <w:b/>
              </w:rPr>
              <w:t>anel</w:t>
            </w:r>
            <w:r>
              <w:t xml:space="preserve"> slot to configure a single panel mode.</w:t>
            </w:r>
          </w:p>
          <w:p w14:paraId="71168660" w14:textId="38BAE712" w:rsidR="00597CD4" w:rsidRDefault="00597CD4" w:rsidP="00453903">
            <w:pPr>
              <w:pStyle w:val="CVTabletext"/>
            </w:pPr>
            <w:r w:rsidRPr="0073333D">
              <w:rPr>
                <w:b/>
              </w:rPr>
              <w:t>Coreo View</w:t>
            </w:r>
            <w:r>
              <w:t xml:space="preserve"> </w:t>
            </w:r>
            <w:r w:rsidRPr="0073333D">
              <w:rPr>
                <w:rFonts w:cs="Calibri"/>
              </w:rPr>
              <w:t>–</w:t>
            </w:r>
            <w:r>
              <w:rPr>
                <w:rFonts w:cs="Calibri"/>
              </w:rPr>
              <w:t xml:space="preserve"> </w:t>
            </w:r>
            <w:r w:rsidRPr="0073333D">
              <w:rPr>
                <w:rFonts w:cs="Calibri"/>
                <w:b/>
              </w:rPr>
              <w:t>Prioritized View</w:t>
            </w:r>
            <w:r>
              <w:rPr>
                <w:rFonts w:cs="Calibri"/>
              </w:rPr>
              <w:t xml:space="preserve">, </w:t>
            </w:r>
            <w:r w:rsidRPr="0056035D">
              <w:rPr>
                <w:rFonts w:cs="Calibri"/>
                <w:b/>
              </w:rPr>
              <w:t>Coreo</w:t>
            </w:r>
            <w:r>
              <w:rPr>
                <w:rFonts w:cs="Calibri"/>
              </w:rPr>
              <w:t xml:space="preserve"> </w:t>
            </w:r>
            <w:r w:rsidRPr="0073333D">
              <w:rPr>
                <w:rFonts w:cs="Calibri"/>
                <w:b/>
              </w:rPr>
              <w:t>View – Bed View</w:t>
            </w:r>
            <w:r>
              <w:rPr>
                <w:rFonts w:cs="Calibri"/>
              </w:rPr>
              <w:t xml:space="preserve">, and </w:t>
            </w:r>
            <w:r w:rsidRPr="0073333D">
              <w:rPr>
                <w:rFonts w:cs="Calibri"/>
                <w:b/>
              </w:rPr>
              <w:t>Coreo View – Geomap View</w:t>
            </w:r>
            <w:r w:rsidRPr="0056035D">
              <w:rPr>
                <w:rFonts w:cs="Calibri"/>
              </w:rPr>
              <w:t xml:space="preserve"> </w:t>
            </w:r>
            <w:r>
              <w:rPr>
                <w:rFonts w:cs="Calibri"/>
              </w:rPr>
              <w:t>applications are available for 1</w:t>
            </w:r>
            <w:r w:rsidR="0095336C">
              <w:rPr>
                <w:rFonts w:cs="Calibri"/>
              </w:rPr>
              <w:t>-</w:t>
            </w:r>
            <w:r w:rsidRPr="0056035D">
              <w:rPr>
                <w:rFonts w:cs="Calibri"/>
              </w:rPr>
              <w:t xml:space="preserve">panel </w:t>
            </w:r>
            <w:r>
              <w:rPr>
                <w:rFonts w:cs="Calibri"/>
              </w:rPr>
              <w:t>slot</w:t>
            </w:r>
            <w:r w:rsidRPr="0056035D">
              <w:rPr>
                <w:rFonts w:cs="Calibri"/>
              </w:rPr>
              <w:t xml:space="preserve"> only.</w:t>
            </w:r>
          </w:p>
        </w:tc>
      </w:tr>
      <w:tr w:rsidR="00597CD4" w14:paraId="16F3AF34" w14:textId="77777777" w:rsidTr="007A1078">
        <w:tc>
          <w:tcPr>
            <w:tcW w:w="3686" w:type="dxa"/>
            <w:shd w:val="clear" w:color="auto" w:fill="auto"/>
            <w:vAlign w:val="center"/>
          </w:tcPr>
          <w:p w14:paraId="0CB89D18" w14:textId="77777777" w:rsidR="00597CD4" w:rsidRDefault="00597CD4" w:rsidP="002925AB">
            <w:pPr>
              <w:pStyle w:val="CVTabletext"/>
              <w:jc w:val="center"/>
            </w:pPr>
            <w:r>
              <w:object w:dxaOrig="1950" w:dyaOrig="645" w14:anchorId="10263FB0">
                <v:shape id="_x0000_i1062" type="#_x0000_t75" style="width:97.65pt;height:32.55pt" o:ole="">
                  <v:imagedata r:id="rId124" o:title=""/>
                </v:shape>
                <o:OLEObject Type="Embed" ProgID="PBrush" ShapeID="_x0000_i1062" DrawAspect="Content" ObjectID="_1638982029" r:id="rId125"/>
              </w:object>
            </w:r>
          </w:p>
          <w:p w14:paraId="5EDADB71" w14:textId="77777777" w:rsidR="00597CD4" w:rsidRDefault="00597CD4" w:rsidP="006A0A95">
            <w:pPr>
              <w:pStyle w:val="CVTabletext"/>
              <w:jc w:val="center"/>
            </w:pPr>
            <w:r>
              <w:t>Application slot</w:t>
            </w:r>
            <w:r w:rsidR="006A0A95">
              <w:rPr>
                <w:rFonts w:cs="Calibri"/>
              </w:rPr>
              <w:t>–</w:t>
            </w:r>
            <w:r>
              <w:t>blue</w:t>
            </w:r>
          </w:p>
          <w:p w14:paraId="3D8CC0AC" w14:textId="64B069E1" w:rsidR="00C9445A" w:rsidRDefault="00C9445A" w:rsidP="006A0A95">
            <w:pPr>
              <w:pStyle w:val="CVTabletext"/>
              <w:jc w:val="center"/>
            </w:pPr>
          </w:p>
        </w:tc>
        <w:tc>
          <w:tcPr>
            <w:tcW w:w="4819" w:type="dxa"/>
            <w:shd w:val="clear" w:color="auto" w:fill="auto"/>
          </w:tcPr>
          <w:p w14:paraId="3226D630" w14:textId="1ACFB363" w:rsidR="00597CD4" w:rsidRDefault="0095336C" w:rsidP="0095336C">
            <w:pPr>
              <w:pStyle w:val="CVTabletext"/>
            </w:pPr>
            <w:r>
              <w:t>A selected application</w:t>
            </w:r>
            <w:r>
              <w:rPr>
                <w:rFonts w:cs="Calibri"/>
              </w:rPr>
              <w:t>—</w:t>
            </w:r>
            <w:r>
              <w:t>a</w:t>
            </w:r>
            <w:r w:rsidR="00597CD4">
              <w:t>n application t</w:t>
            </w:r>
            <w:r>
              <w:t xml:space="preserve">hat is </w:t>
            </w:r>
            <w:r w:rsidR="00C3201B">
              <w:t>assigned to a panel slot</w:t>
            </w:r>
          </w:p>
        </w:tc>
      </w:tr>
      <w:tr w:rsidR="00597CD4" w14:paraId="699AD57D" w14:textId="77777777" w:rsidTr="007A1078">
        <w:tc>
          <w:tcPr>
            <w:tcW w:w="3686" w:type="dxa"/>
            <w:shd w:val="clear" w:color="auto" w:fill="auto"/>
            <w:vAlign w:val="center"/>
          </w:tcPr>
          <w:p w14:paraId="1CEBA899" w14:textId="77777777" w:rsidR="00597CD4" w:rsidRDefault="00597CD4" w:rsidP="002925AB">
            <w:pPr>
              <w:pStyle w:val="CVTabletext"/>
              <w:jc w:val="center"/>
            </w:pPr>
            <w:r>
              <w:object w:dxaOrig="405" w:dyaOrig="405" w14:anchorId="0B08F98E">
                <v:shape id="_x0000_i1063" type="#_x0000_t75" style="width:20.05pt;height:20.05pt" o:ole="">
                  <v:imagedata r:id="rId126" o:title=""/>
                </v:shape>
                <o:OLEObject Type="Embed" ProgID="PBrush" ShapeID="_x0000_i1063" DrawAspect="Content" ObjectID="_1638982030" r:id="rId127"/>
              </w:object>
            </w:r>
          </w:p>
          <w:p w14:paraId="1F027CFF" w14:textId="77777777" w:rsidR="00597CD4" w:rsidRDefault="00597CD4" w:rsidP="006A0A95">
            <w:pPr>
              <w:pStyle w:val="CVTabletext"/>
              <w:jc w:val="center"/>
            </w:pPr>
            <w:r>
              <w:t>Pin icon</w:t>
            </w:r>
            <w:r w:rsidR="006A0A95">
              <w:rPr>
                <w:rFonts w:cs="Calibri"/>
              </w:rPr>
              <w:t>–</w:t>
            </w:r>
            <w:r>
              <w:t>blue</w:t>
            </w:r>
          </w:p>
          <w:p w14:paraId="33094A88" w14:textId="72BEDBC8" w:rsidR="00C9445A" w:rsidRDefault="00C9445A" w:rsidP="006A0A95">
            <w:pPr>
              <w:pStyle w:val="CVTabletext"/>
              <w:jc w:val="center"/>
            </w:pPr>
          </w:p>
        </w:tc>
        <w:tc>
          <w:tcPr>
            <w:tcW w:w="4819" w:type="dxa"/>
            <w:shd w:val="clear" w:color="auto" w:fill="auto"/>
          </w:tcPr>
          <w:p w14:paraId="61E8BBF4" w14:textId="3A59DB2A" w:rsidR="00597CD4" w:rsidRDefault="00597CD4" w:rsidP="00E6723B">
            <w:pPr>
              <w:pStyle w:val="CVTabletext"/>
            </w:pPr>
            <w:r>
              <w:t>A pinned application</w:t>
            </w:r>
            <w:r w:rsidR="00C55230">
              <w:t>.</w:t>
            </w:r>
          </w:p>
          <w:p w14:paraId="07B298C1" w14:textId="18D1D4D1" w:rsidR="00597CD4" w:rsidRDefault="00597CD4" w:rsidP="00B72DDC">
            <w:pPr>
              <w:pStyle w:val="CVTabletext"/>
            </w:pPr>
            <w:r>
              <w:t xml:space="preserve">An application that is pinned to the </w:t>
            </w:r>
            <w:r w:rsidR="00C3201B">
              <w:t>toolbar of the UEE panel screen</w:t>
            </w:r>
            <w:r w:rsidR="0029704C">
              <w:t xml:space="preserve"> on the monitor</w:t>
            </w:r>
          </w:p>
        </w:tc>
      </w:tr>
      <w:tr w:rsidR="00597CD4" w14:paraId="060CB994" w14:textId="77777777" w:rsidTr="007A1078">
        <w:tc>
          <w:tcPr>
            <w:tcW w:w="3686" w:type="dxa"/>
            <w:shd w:val="clear" w:color="auto" w:fill="auto"/>
            <w:vAlign w:val="center"/>
          </w:tcPr>
          <w:p w14:paraId="6ECE95D2" w14:textId="6523C778" w:rsidR="00597CD4" w:rsidRDefault="008568FA" w:rsidP="002925AB">
            <w:pPr>
              <w:pStyle w:val="CVTabletext"/>
              <w:jc w:val="center"/>
            </w:pPr>
            <w:r>
              <w:object w:dxaOrig="2610" w:dyaOrig="825" w14:anchorId="6297F925">
                <v:shape id="_x0000_i1064" type="#_x0000_t75" style="width:113.3pt;height:36.3pt" o:ole="">
                  <v:imagedata r:id="rId128" o:title=""/>
                </v:shape>
                <o:OLEObject Type="Embed" ProgID="PBrush" ShapeID="_x0000_i1064" DrawAspect="Content" ObjectID="_1638982031" r:id="rId129"/>
              </w:object>
            </w:r>
          </w:p>
          <w:p w14:paraId="27C3EBF6" w14:textId="77777777" w:rsidR="00597CD4" w:rsidRDefault="00597CD4" w:rsidP="006A0A95">
            <w:pPr>
              <w:pStyle w:val="CVTabletext"/>
              <w:jc w:val="center"/>
            </w:pPr>
            <w:r>
              <w:t>Application slot</w:t>
            </w:r>
            <w:r w:rsidR="006A0A95">
              <w:rPr>
                <w:rFonts w:cs="Calibri"/>
              </w:rPr>
              <w:t>–</w:t>
            </w:r>
            <w:r>
              <w:t>grey</w:t>
            </w:r>
          </w:p>
          <w:p w14:paraId="76DF74B4" w14:textId="12B79460" w:rsidR="00C9445A" w:rsidRDefault="00C9445A" w:rsidP="006A0A95">
            <w:pPr>
              <w:pStyle w:val="CVTabletext"/>
              <w:jc w:val="center"/>
            </w:pPr>
          </w:p>
        </w:tc>
        <w:tc>
          <w:tcPr>
            <w:tcW w:w="4819" w:type="dxa"/>
            <w:shd w:val="clear" w:color="auto" w:fill="auto"/>
          </w:tcPr>
          <w:p w14:paraId="42E5D442" w14:textId="6459E35F" w:rsidR="00597CD4" w:rsidRDefault="00597CD4" w:rsidP="002925AB">
            <w:pPr>
              <w:pStyle w:val="CVTabletext"/>
            </w:pPr>
            <w:r>
              <w:t>An application that is not</w:t>
            </w:r>
            <w:r w:rsidR="00B72DDC">
              <w:t xml:space="preserve"> assigned to a panel slot</w:t>
            </w:r>
          </w:p>
        </w:tc>
      </w:tr>
      <w:tr w:rsidR="00597CD4" w14:paraId="062492E4" w14:textId="77777777" w:rsidTr="007A1078">
        <w:tc>
          <w:tcPr>
            <w:tcW w:w="3686" w:type="dxa"/>
            <w:shd w:val="clear" w:color="auto" w:fill="auto"/>
            <w:vAlign w:val="center"/>
          </w:tcPr>
          <w:p w14:paraId="7FEEE133" w14:textId="77777777" w:rsidR="00597CD4" w:rsidRDefault="00597CD4" w:rsidP="002925AB">
            <w:pPr>
              <w:pStyle w:val="CVTabletext"/>
              <w:jc w:val="center"/>
            </w:pPr>
            <w:r>
              <w:object w:dxaOrig="405" w:dyaOrig="465" w14:anchorId="1828D8E7">
                <v:shape id="_x0000_i1065" type="#_x0000_t75" style="width:20.05pt;height:23.8pt" o:ole="">
                  <v:imagedata r:id="rId130" o:title=""/>
                </v:shape>
                <o:OLEObject Type="Embed" ProgID="PBrush" ShapeID="_x0000_i1065" DrawAspect="Content" ObjectID="_1638982032" r:id="rId131"/>
              </w:object>
            </w:r>
          </w:p>
          <w:p w14:paraId="702063DE" w14:textId="77777777" w:rsidR="00597CD4" w:rsidRDefault="00597CD4" w:rsidP="006A0A95">
            <w:pPr>
              <w:pStyle w:val="CVTabletext"/>
              <w:jc w:val="center"/>
            </w:pPr>
            <w:r>
              <w:t>Pin icon</w:t>
            </w:r>
            <w:r w:rsidR="006A0A95">
              <w:rPr>
                <w:rFonts w:cs="Calibri"/>
              </w:rPr>
              <w:t>–</w:t>
            </w:r>
            <w:r>
              <w:t>grey</w:t>
            </w:r>
          </w:p>
          <w:p w14:paraId="3D00A6E0" w14:textId="7681E44D" w:rsidR="00C9445A" w:rsidRDefault="00C9445A" w:rsidP="006A0A95">
            <w:pPr>
              <w:pStyle w:val="CVTabletext"/>
              <w:jc w:val="center"/>
            </w:pPr>
          </w:p>
        </w:tc>
        <w:tc>
          <w:tcPr>
            <w:tcW w:w="4819" w:type="dxa"/>
            <w:shd w:val="clear" w:color="auto" w:fill="auto"/>
          </w:tcPr>
          <w:p w14:paraId="5164E998" w14:textId="37CA25B5" w:rsidR="00597CD4" w:rsidRDefault="00B72DDC" w:rsidP="00352B8A">
            <w:pPr>
              <w:pStyle w:val="CVTabletext"/>
            </w:pPr>
            <w:r>
              <w:t>An un</w:t>
            </w:r>
            <w:r w:rsidR="00597CD4">
              <w:t>pinned application.</w:t>
            </w:r>
          </w:p>
          <w:p w14:paraId="1937A0E8" w14:textId="151B8C36" w:rsidR="00C55230" w:rsidRDefault="00C55230" w:rsidP="00A25EEC">
            <w:pPr>
              <w:pStyle w:val="CVTabletext"/>
            </w:pPr>
            <w:r>
              <w:t xml:space="preserve">An application that is not pinned to the toolbar of the UEE panel </w:t>
            </w:r>
            <w:r w:rsidR="00A25EEC">
              <w:t>screen on the monitor.</w:t>
            </w:r>
          </w:p>
        </w:tc>
      </w:tr>
      <w:tr w:rsidR="00597CD4" w14:paraId="103995B0" w14:textId="77777777" w:rsidTr="007A1078">
        <w:tc>
          <w:tcPr>
            <w:tcW w:w="3686" w:type="dxa"/>
            <w:shd w:val="clear" w:color="auto" w:fill="auto"/>
            <w:vAlign w:val="center"/>
          </w:tcPr>
          <w:p w14:paraId="41DDC286" w14:textId="77777777" w:rsidR="008568FA" w:rsidRDefault="008568FA" w:rsidP="008568FA">
            <w:pPr>
              <w:pStyle w:val="CVspacebeforetable"/>
            </w:pPr>
            <w:r>
              <w:object w:dxaOrig="7156" w:dyaOrig="1545" w14:anchorId="70F9E023">
                <v:shape id="_x0000_i1066" type="#_x0000_t75" style="width:173.45pt;height:36.95pt" o:ole="">
                  <v:imagedata r:id="rId132" o:title=""/>
                </v:shape>
                <o:OLEObject Type="Embed" ProgID="PBrush" ShapeID="_x0000_i1066" DrawAspect="Content" ObjectID="_1638982033" r:id="rId133"/>
              </w:object>
            </w:r>
          </w:p>
          <w:p w14:paraId="64DD3513" w14:textId="09A2B3F0" w:rsidR="00597CD4" w:rsidRDefault="00A7297B" w:rsidP="00A7297B">
            <w:pPr>
              <w:pStyle w:val="CVTabletext"/>
              <w:jc w:val="center"/>
            </w:pPr>
            <w:r>
              <w:t>Application slots</w:t>
            </w:r>
          </w:p>
          <w:p w14:paraId="4B13D3A8" w14:textId="57B5647F" w:rsidR="00C9445A" w:rsidRDefault="00C9445A" w:rsidP="00A7297B">
            <w:pPr>
              <w:pStyle w:val="CVTabletext"/>
              <w:jc w:val="center"/>
            </w:pPr>
          </w:p>
        </w:tc>
        <w:tc>
          <w:tcPr>
            <w:tcW w:w="4819" w:type="dxa"/>
            <w:shd w:val="clear" w:color="auto" w:fill="auto"/>
          </w:tcPr>
          <w:p w14:paraId="20484987" w14:textId="5757FC32" w:rsidR="00597CD4" w:rsidRDefault="00597CD4" w:rsidP="00C46B4A">
            <w:pPr>
              <w:pStyle w:val="CVTabletext"/>
            </w:pPr>
            <w:r>
              <w:t xml:space="preserve">The applications to assign to the </w:t>
            </w:r>
            <w:r w:rsidRPr="00D52936">
              <w:rPr>
                <w:b/>
              </w:rPr>
              <w:t>2 Panel</w:t>
            </w:r>
            <w:r>
              <w:t xml:space="preserve"> slots and </w:t>
            </w:r>
            <w:r w:rsidRPr="00D52936">
              <w:rPr>
                <w:b/>
              </w:rPr>
              <w:t>3 Panel</w:t>
            </w:r>
            <w:r>
              <w:t xml:space="preserve"> slots</w:t>
            </w:r>
            <w:r w:rsidR="00220570">
              <w:t>.</w:t>
            </w:r>
            <w:r w:rsidR="00C46B4A">
              <w:t xml:space="preserve"> C</w:t>
            </w:r>
            <w:r>
              <w:t xml:space="preserve">onfigure </w:t>
            </w:r>
            <w:r w:rsidR="00C46B4A">
              <w:t xml:space="preserve">the </w:t>
            </w:r>
            <w:r w:rsidR="00220570">
              <w:t>2-</w:t>
            </w:r>
            <w:r>
              <w:t xml:space="preserve">panel mode and </w:t>
            </w:r>
            <w:r w:rsidR="00220570">
              <w:t>3-</w:t>
            </w:r>
            <w:r w:rsidR="00A7297B">
              <w:t>panel mode, respectively.</w:t>
            </w:r>
          </w:p>
        </w:tc>
      </w:tr>
      <w:tr w:rsidR="00597CD4" w14:paraId="725BFFEA" w14:textId="77777777" w:rsidTr="007A1078">
        <w:tc>
          <w:tcPr>
            <w:tcW w:w="3686" w:type="dxa"/>
            <w:shd w:val="clear" w:color="auto" w:fill="auto"/>
            <w:vAlign w:val="center"/>
          </w:tcPr>
          <w:p w14:paraId="61F9115F" w14:textId="77777777" w:rsidR="00597CD4" w:rsidRDefault="00597CD4" w:rsidP="002925AB">
            <w:pPr>
              <w:pStyle w:val="CVTabletext"/>
              <w:jc w:val="center"/>
            </w:pPr>
            <w:r>
              <w:object w:dxaOrig="405" w:dyaOrig="855" w14:anchorId="68311FF8">
                <v:shape id="_x0000_i1067" type="#_x0000_t75" style="width:20.05pt;height:42.55pt" o:ole="">
                  <v:imagedata r:id="rId134" o:title=""/>
                </v:shape>
                <o:OLEObject Type="Embed" ProgID="PBrush" ShapeID="_x0000_i1067" DrawAspect="Content" ObjectID="_1638982034" r:id="rId135"/>
              </w:object>
            </w:r>
          </w:p>
          <w:p w14:paraId="0E98F8E6" w14:textId="77777777" w:rsidR="00597CD4" w:rsidRDefault="00597CD4" w:rsidP="002925AB">
            <w:pPr>
              <w:pStyle w:val="CVTabletext"/>
              <w:jc w:val="center"/>
            </w:pPr>
            <w:r>
              <w:t>Left Chevron icon</w:t>
            </w:r>
          </w:p>
          <w:p w14:paraId="5EAB9470" w14:textId="5859F857" w:rsidR="00C9445A" w:rsidRDefault="00C9445A" w:rsidP="002925AB">
            <w:pPr>
              <w:pStyle w:val="CVTabletext"/>
              <w:jc w:val="center"/>
            </w:pPr>
          </w:p>
        </w:tc>
        <w:tc>
          <w:tcPr>
            <w:tcW w:w="4819" w:type="dxa"/>
            <w:shd w:val="clear" w:color="auto" w:fill="auto"/>
          </w:tcPr>
          <w:p w14:paraId="4C6FA6BA" w14:textId="216E0F18" w:rsidR="00597CD4" w:rsidRDefault="00597CD4" w:rsidP="00F83EE9">
            <w:pPr>
              <w:pStyle w:val="CVTabletext"/>
            </w:pPr>
            <w:r>
              <w:t xml:space="preserve">Use this to navigate to the left and access the applications that are not within the default view of the </w:t>
            </w:r>
            <w:r w:rsidRPr="00F83EE9">
              <w:rPr>
                <w:b/>
              </w:rPr>
              <w:t>Display Settings</w:t>
            </w:r>
            <w:r>
              <w:t xml:space="preserve"> window.</w:t>
            </w:r>
          </w:p>
        </w:tc>
      </w:tr>
      <w:tr w:rsidR="00597CD4" w14:paraId="6E9490DB" w14:textId="77777777" w:rsidTr="007A1078">
        <w:tc>
          <w:tcPr>
            <w:tcW w:w="3686" w:type="dxa"/>
            <w:shd w:val="clear" w:color="auto" w:fill="auto"/>
            <w:vAlign w:val="center"/>
          </w:tcPr>
          <w:p w14:paraId="6471D32C" w14:textId="77777777" w:rsidR="00597CD4" w:rsidRDefault="00597CD4" w:rsidP="002925AB">
            <w:pPr>
              <w:pStyle w:val="CVTabletext"/>
              <w:jc w:val="center"/>
            </w:pPr>
            <w:r>
              <w:object w:dxaOrig="405" w:dyaOrig="855" w14:anchorId="32762951">
                <v:shape id="_x0000_i1068" type="#_x0000_t75" style="width:20.05pt;height:42.55pt" o:ole="">
                  <v:imagedata r:id="rId136" o:title=""/>
                </v:shape>
                <o:OLEObject Type="Embed" ProgID="PBrush" ShapeID="_x0000_i1068" DrawAspect="Content" ObjectID="_1638982035" r:id="rId137"/>
              </w:object>
            </w:r>
          </w:p>
          <w:p w14:paraId="6BCED7EB" w14:textId="77777777" w:rsidR="00597CD4" w:rsidRDefault="00597CD4" w:rsidP="002925AB">
            <w:pPr>
              <w:pStyle w:val="CVTabletext"/>
              <w:jc w:val="center"/>
            </w:pPr>
            <w:r>
              <w:t>Right Chevron icon</w:t>
            </w:r>
          </w:p>
          <w:p w14:paraId="2C1F418B" w14:textId="675610C9" w:rsidR="00C9445A" w:rsidRDefault="00C9445A" w:rsidP="002925AB">
            <w:pPr>
              <w:pStyle w:val="CVTabletext"/>
              <w:jc w:val="center"/>
            </w:pPr>
          </w:p>
        </w:tc>
        <w:tc>
          <w:tcPr>
            <w:tcW w:w="4819" w:type="dxa"/>
            <w:shd w:val="clear" w:color="auto" w:fill="auto"/>
          </w:tcPr>
          <w:p w14:paraId="2AB14AF0" w14:textId="4CE139A5" w:rsidR="00597CD4" w:rsidRDefault="00597CD4" w:rsidP="007D10E7">
            <w:pPr>
              <w:pStyle w:val="CVTabletext"/>
            </w:pPr>
            <w:r>
              <w:t xml:space="preserve">Use this to navigate to the right and access the applications that are not within the default view of the </w:t>
            </w:r>
            <w:r w:rsidRPr="00F83EE9">
              <w:rPr>
                <w:b/>
              </w:rPr>
              <w:t>Display Settings</w:t>
            </w:r>
            <w:r>
              <w:t xml:space="preserve"> window.</w:t>
            </w:r>
          </w:p>
        </w:tc>
      </w:tr>
      <w:tr w:rsidR="00597CD4" w14:paraId="4BE6272E" w14:textId="77777777" w:rsidTr="007A1078">
        <w:tc>
          <w:tcPr>
            <w:tcW w:w="3686" w:type="dxa"/>
            <w:shd w:val="clear" w:color="auto" w:fill="auto"/>
            <w:vAlign w:val="center"/>
          </w:tcPr>
          <w:p w14:paraId="065D8D6F" w14:textId="6BF097A9" w:rsidR="00597CD4" w:rsidRDefault="00D05C45" w:rsidP="002925AB">
            <w:pPr>
              <w:pStyle w:val="CVTabletext"/>
              <w:jc w:val="center"/>
            </w:pPr>
            <w:r>
              <w:object w:dxaOrig="630" w:dyaOrig="2115" w14:anchorId="20766BC9">
                <v:shape id="_x0000_i1069" type="#_x0000_t75" style="width:21.3pt;height:68.25pt" o:ole="">
                  <v:imagedata r:id="rId138" o:title=""/>
                </v:shape>
                <o:OLEObject Type="Embed" ProgID="PBrush" ShapeID="_x0000_i1069" DrawAspect="Content" ObjectID="_1638982036" r:id="rId139"/>
              </w:object>
            </w:r>
          </w:p>
          <w:p w14:paraId="2EB49F63" w14:textId="77777777" w:rsidR="00597CD4" w:rsidRDefault="00597CD4" w:rsidP="002925AB">
            <w:pPr>
              <w:pStyle w:val="CVTabletext"/>
              <w:jc w:val="center"/>
            </w:pPr>
            <w:r w:rsidRPr="00CB1F89">
              <w:rPr>
                <w:b/>
              </w:rPr>
              <w:t>Select Presets</w:t>
            </w:r>
            <w:r>
              <w:t xml:space="preserve"> group</w:t>
            </w:r>
          </w:p>
          <w:p w14:paraId="437F1CC2" w14:textId="235C8059" w:rsidR="00C9445A" w:rsidRDefault="00C9445A" w:rsidP="002925AB">
            <w:pPr>
              <w:pStyle w:val="CVTabletext"/>
              <w:jc w:val="center"/>
            </w:pPr>
          </w:p>
        </w:tc>
        <w:tc>
          <w:tcPr>
            <w:tcW w:w="4819" w:type="dxa"/>
            <w:shd w:val="clear" w:color="auto" w:fill="auto"/>
          </w:tcPr>
          <w:p w14:paraId="5E4DC26D" w14:textId="34DB97B1" w:rsidR="00597CD4" w:rsidRDefault="00597CD4" w:rsidP="00113ABB">
            <w:pPr>
              <w:pStyle w:val="CVTabletext"/>
            </w:pPr>
            <w:r>
              <w:t xml:space="preserve">In this group, </w:t>
            </w:r>
            <w:r w:rsidR="00920AE0">
              <w:t>do the following</w:t>
            </w:r>
          </w:p>
          <w:p w14:paraId="5236F06F" w14:textId="692FAC6D" w:rsidR="00597CD4" w:rsidRDefault="00920AE0" w:rsidP="00B82A32">
            <w:pPr>
              <w:pStyle w:val="ListBullet"/>
            </w:pPr>
            <w:r>
              <w:t>S</w:t>
            </w:r>
            <w:r w:rsidR="00597CD4">
              <w:t xml:space="preserve">ave the configurations as presets to apply to the UEE panel screen for a </w:t>
            </w:r>
            <w:r w:rsidR="00A67FF3">
              <w:t>2-</w:t>
            </w:r>
            <w:r w:rsidR="00597CD4">
              <w:t xml:space="preserve">panel mode and a </w:t>
            </w:r>
            <w:r w:rsidR="00A67FF3">
              <w:t>3-</w:t>
            </w:r>
            <w:r w:rsidR="00597CD4">
              <w:t>panel mode.</w:t>
            </w:r>
          </w:p>
          <w:p w14:paraId="6B703D22" w14:textId="41D51457" w:rsidR="00597CD4" w:rsidRDefault="00597CD4" w:rsidP="002925AB">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6C58380" w14:textId="77777777" w:rsidTr="007A1078">
        <w:tc>
          <w:tcPr>
            <w:tcW w:w="3686" w:type="dxa"/>
            <w:shd w:val="clear" w:color="auto" w:fill="auto"/>
            <w:vAlign w:val="center"/>
          </w:tcPr>
          <w:p w14:paraId="0AF0F588" w14:textId="5E9309E3" w:rsidR="005D3732" w:rsidRDefault="00A7297B" w:rsidP="00CF48E0">
            <w:pPr>
              <w:pStyle w:val="CVTabletext"/>
              <w:jc w:val="center"/>
            </w:pPr>
            <w:r>
              <w:object w:dxaOrig="945" w:dyaOrig="885" w14:anchorId="73C261C9">
                <v:shape id="_x0000_i1070" type="#_x0000_t75" style="width:62pt;height:58.85pt" o:ole="">
                  <v:imagedata r:id="rId140" o:title=""/>
                </v:shape>
                <o:OLEObject Type="Embed" ProgID="PBrush" ShapeID="_x0000_i1070" DrawAspect="Content" ObjectID="_1638982037" r:id="rId141"/>
              </w:object>
            </w:r>
            <w:r>
              <w:object w:dxaOrig="1440" w:dyaOrig="1365" w14:anchorId="0D1F5F77">
                <v:shape id="_x0000_i1071" type="#_x0000_t75" style="width:50.7pt;height:46.95pt" o:ole="">
                  <v:imagedata r:id="rId142" o:title=""/>
                </v:shape>
                <o:OLEObject Type="Embed" ProgID="PBrush" ShapeID="_x0000_i1071" DrawAspect="Content" ObjectID="_1638982038" r:id="rId143"/>
              </w:object>
            </w:r>
          </w:p>
          <w:p w14:paraId="2F1D90BE" w14:textId="77777777" w:rsidR="00597CD4" w:rsidRDefault="00597CD4" w:rsidP="00CF48E0">
            <w:pPr>
              <w:pStyle w:val="CVTabletext"/>
              <w:jc w:val="center"/>
            </w:pPr>
            <w:r>
              <w:t>Preset icon</w:t>
            </w:r>
          </w:p>
          <w:p w14:paraId="37F505F7" w14:textId="654BFC5E" w:rsidR="00C9445A" w:rsidRDefault="00C9445A" w:rsidP="00CF48E0">
            <w:pPr>
              <w:pStyle w:val="CVTabletext"/>
              <w:jc w:val="center"/>
            </w:pPr>
          </w:p>
        </w:tc>
        <w:tc>
          <w:tcPr>
            <w:tcW w:w="4819" w:type="dxa"/>
            <w:shd w:val="clear" w:color="auto" w:fill="auto"/>
          </w:tcPr>
          <w:p w14:paraId="6F4009D1" w14:textId="2C17564B" w:rsidR="00C55230" w:rsidRDefault="00C55230" w:rsidP="0095336C">
            <w:pPr>
              <w:pStyle w:val="CVTabletext"/>
            </w:pPr>
            <w:r>
              <w:t xml:space="preserve">A saved preset. </w:t>
            </w:r>
            <w:r w:rsidR="0095336C">
              <w:t xml:space="preserve">Save a configuration </w:t>
            </w:r>
            <w:r>
              <w:t>as a preset for a 2</w:t>
            </w:r>
            <w:r w:rsidR="0095336C">
              <w:t>-</w:t>
            </w:r>
            <w:r>
              <w:t>panel or a 3</w:t>
            </w:r>
            <w:r w:rsidR="0095336C">
              <w:t>-</w:t>
            </w:r>
            <w:r>
              <w:t>panel view only.</w:t>
            </w:r>
          </w:p>
        </w:tc>
      </w:tr>
      <w:tr w:rsidR="00C55230" w14:paraId="72BFE976" w14:textId="77777777" w:rsidTr="007A1078">
        <w:tc>
          <w:tcPr>
            <w:tcW w:w="3686" w:type="dxa"/>
            <w:shd w:val="clear" w:color="auto" w:fill="auto"/>
            <w:vAlign w:val="center"/>
          </w:tcPr>
          <w:p w14:paraId="1368C661" w14:textId="55748C6F" w:rsidR="00C55230" w:rsidRDefault="009968DF" w:rsidP="00C55230">
            <w:pPr>
              <w:pStyle w:val="CVTabletext"/>
              <w:jc w:val="center"/>
            </w:pPr>
            <w:r>
              <w:object w:dxaOrig="1290" w:dyaOrig="1305" w14:anchorId="14512F1E">
                <v:shape id="_x0000_i1072" type="#_x0000_t75" style="width:21.3pt;height:20.05pt" o:ole="">
                  <v:imagedata r:id="rId144" o:title=""/>
                </v:shape>
                <o:OLEObject Type="Embed" ProgID="PBrush" ShapeID="_x0000_i1072" DrawAspect="Content" ObjectID="_1638982039" r:id="rId145"/>
              </w:object>
            </w:r>
          </w:p>
          <w:p w14:paraId="4F0DA7BB" w14:textId="77777777" w:rsidR="00C55230" w:rsidRDefault="00C55230" w:rsidP="006A0A95">
            <w:pPr>
              <w:pStyle w:val="CVTabletext"/>
              <w:jc w:val="center"/>
            </w:pPr>
            <w:r>
              <w:t>Pin icon</w:t>
            </w:r>
            <w:r w:rsidR="006A0A95">
              <w:rPr>
                <w:rFonts w:cs="Calibri"/>
              </w:rPr>
              <w:t>–</w:t>
            </w:r>
            <w:r>
              <w:t>grey</w:t>
            </w:r>
          </w:p>
          <w:p w14:paraId="420C7E70" w14:textId="0FF1EC94" w:rsidR="00C9445A" w:rsidRDefault="00C9445A" w:rsidP="006A0A95">
            <w:pPr>
              <w:pStyle w:val="CVTabletext"/>
              <w:jc w:val="center"/>
            </w:pPr>
          </w:p>
        </w:tc>
        <w:tc>
          <w:tcPr>
            <w:tcW w:w="4819" w:type="dxa"/>
            <w:shd w:val="clear" w:color="auto" w:fill="auto"/>
          </w:tcPr>
          <w:p w14:paraId="2988C2DC" w14:textId="77777777" w:rsidR="00C55230" w:rsidRDefault="00C55230" w:rsidP="00C55230">
            <w:pPr>
              <w:pStyle w:val="CVTabletext"/>
            </w:pPr>
            <w:r>
              <w:t>A non-pinned preset.</w:t>
            </w:r>
          </w:p>
          <w:p w14:paraId="745B6F0B" w14:textId="3CE7C89D" w:rsidR="00C55230" w:rsidRDefault="00C55230" w:rsidP="00C55230">
            <w:pPr>
              <w:pStyle w:val="CVTabletext"/>
            </w:pPr>
            <w:r>
              <w:t xml:space="preserve">A preset that is not pinned to the </w:t>
            </w:r>
            <w:r w:rsidR="00C3201B">
              <w:t>toolbar of the UEE panel screen</w:t>
            </w:r>
          </w:p>
        </w:tc>
      </w:tr>
      <w:tr w:rsidR="00C55230" w14:paraId="249281E9" w14:textId="77777777" w:rsidTr="007A1078">
        <w:tc>
          <w:tcPr>
            <w:tcW w:w="3686" w:type="dxa"/>
            <w:shd w:val="clear" w:color="auto" w:fill="auto"/>
            <w:vAlign w:val="center"/>
          </w:tcPr>
          <w:p w14:paraId="44478B79" w14:textId="02EDDB48" w:rsidR="00C55230" w:rsidRDefault="00CF48E0" w:rsidP="00C55230">
            <w:pPr>
              <w:pStyle w:val="CVTabletext"/>
              <w:jc w:val="center"/>
            </w:pPr>
            <w:r>
              <w:object w:dxaOrig="1020" w:dyaOrig="1095" w14:anchorId="01DE136D">
                <v:shape id="_x0000_i1073" type="#_x0000_t75" style="width:24.4pt;height:26.9pt" o:ole="">
                  <v:imagedata r:id="rId146" o:title=""/>
                </v:shape>
                <o:OLEObject Type="Embed" ProgID="PBrush" ShapeID="_x0000_i1073" DrawAspect="Content" ObjectID="_1638982040" r:id="rId147"/>
              </w:object>
            </w:r>
          </w:p>
          <w:p w14:paraId="05B287B3" w14:textId="77777777" w:rsidR="00C55230" w:rsidRDefault="00C55230" w:rsidP="006A0A95">
            <w:pPr>
              <w:pStyle w:val="CVTabletext"/>
              <w:jc w:val="center"/>
            </w:pPr>
            <w:r>
              <w:t>Pin icon</w:t>
            </w:r>
            <w:r w:rsidR="006A0A95">
              <w:rPr>
                <w:rFonts w:cs="Calibri"/>
              </w:rPr>
              <w:t>–</w:t>
            </w:r>
            <w:r>
              <w:t>blue</w:t>
            </w:r>
          </w:p>
          <w:p w14:paraId="7FC365C2" w14:textId="15C37029" w:rsidR="00C9445A" w:rsidRDefault="00C9445A" w:rsidP="006A0A95">
            <w:pPr>
              <w:pStyle w:val="CVTabletext"/>
              <w:jc w:val="center"/>
            </w:pPr>
          </w:p>
        </w:tc>
        <w:tc>
          <w:tcPr>
            <w:tcW w:w="4819" w:type="dxa"/>
            <w:shd w:val="clear" w:color="auto" w:fill="auto"/>
          </w:tcPr>
          <w:p w14:paraId="32F524B6" w14:textId="2348E259" w:rsidR="00C55230" w:rsidRDefault="00C55230" w:rsidP="00C55230">
            <w:pPr>
              <w:pStyle w:val="CVTabletext"/>
            </w:pPr>
            <w:r>
              <w:t xml:space="preserve">A pinned </w:t>
            </w:r>
            <w:r w:rsidR="00CF48E0">
              <w:t>preset</w:t>
            </w:r>
            <w:r>
              <w:t>.</w:t>
            </w:r>
          </w:p>
          <w:p w14:paraId="0623C03C" w14:textId="5DA2E5BE" w:rsidR="00C55230" w:rsidRDefault="00CF48E0" w:rsidP="00CF48E0">
            <w:pPr>
              <w:pStyle w:val="CVTabletext"/>
            </w:pPr>
            <w:r>
              <w:t>A</w:t>
            </w:r>
            <w:r w:rsidR="00C55230">
              <w:t xml:space="preserve"> </w:t>
            </w:r>
            <w:r>
              <w:t>preset</w:t>
            </w:r>
            <w:r w:rsidR="00C55230">
              <w:t xml:space="preserve"> that is pinned to the </w:t>
            </w:r>
            <w:r w:rsidR="00C3201B">
              <w:t xml:space="preserve">toolbar of the UEE panel </w:t>
            </w:r>
            <w:r w:rsidR="00A25EEC">
              <w:t>screen on the monitor</w:t>
            </w:r>
          </w:p>
        </w:tc>
      </w:tr>
      <w:tr w:rsidR="00C55230" w14:paraId="34F37D6D" w14:textId="77777777" w:rsidTr="007A1078">
        <w:tc>
          <w:tcPr>
            <w:tcW w:w="3686" w:type="dxa"/>
            <w:shd w:val="clear" w:color="auto" w:fill="auto"/>
            <w:vAlign w:val="center"/>
          </w:tcPr>
          <w:p w14:paraId="6F1822C6" w14:textId="77777777" w:rsidR="00C55230" w:rsidRDefault="00FE2621" w:rsidP="00CF48E0">
            <w:pPr>
              <w:pStyle w:val="CVTabletext"/>
              <w:jc w:val="center"/>
            </w:pPr>
            <w:r>
              <w:object w:dxaOrig="1260" w:dyaOrig="1155" w14:anchorId="495CD418">
                <v:shape id="_x0000_i1074" type="#_x0000_t75" style="width:58.85pt;height:55.1pt" o:ole="">
                  <v:imagedata r:id="rId148" o:title=""/>
                </v:shape>
                <o:OLEObject Type="Embed" ProgID="PBrush" ShapeID="_x0000_i1074" DrawAspect="Content" ObjectID="_1638982041" r:id="rId149"/>
              </w:object>
            </w:r>
          </w:p>
          <w:p w14:paraId="4A5CF68D" w14:textId="77777777" w:rsidR="00FE2621" w:rsidRDefault="00FE2621" w:rsidP="006A0A95">
            <w:pPr>
              <w:pStyle w:val="CVTabletext"/>
              <w:jc w:val="center"/>
            </w:pPr>
            <w:r>
              <w:t>Preset icon</w:t>
            </w:r>
            <w:r w:rsidR="006A0A95">
              <w:rPr>
                <w:rFonts w:cs="Calibri"/>
              </w:rPr>
              <w:t>–</w:t>
            </w:r>
            <w:r>
              <w:t>blue</w:t>
            </w:r>
          </w:p>
          <w:p w14:paraId="778B1E53" w14:textId="2BB498F7" w:rsidR="00C9445A" w:rsidRDefault="00C9445A" w:rsidP="006A0A95">
            <w:pPr>
              <w:pStyle w:val="CVTabletext"/>
              <w:jc w:val="center"/>
            </w:pPr>
          </w:p>
        </w:tc>
        <w:tc>
          <w:tcPr>
            <w:tcW w:w="4819" w:type="dxa"/>
            <w:shd w:val="clear" w:color="auto" w:fill="auto"/>
          </w:tcPr>
          <w:p w14:paraId="3931750D" w14:textId="77777777" w:rsidR="00C55230" w:rsidRDefault="00FE2621" w:rsidP="00C55230">
            <w:pPr>
              <w:pStyle w:val="CVTabletext"/>
            </w:pPr>
            <w:r>
              <w:t>A highlighted preset.</w:t>
            </w:r>
          </w:p>
          <w:p w14:paraId="6EC84A6B" w14:textId="6748859D" w:rsidR="00A67FF3" w:rsidRDefault="00A67FF3" w:rsidP="00C55230">
            <w:pPr>
              <w:pStyle w:val="CVTabletext"/>
            </w:pPr>
            <w:r>
              <w:t xml:space="preserve">A preset icon highlights when you select an existing configuration (the number of panels and the applications assigned to them) in the </w:t>
            </w:r>
            <w:r w:rsidRPr="009909C3">
              <w:rPr>
                <w:b/>
              </w:rPr>
              <w:t>Display</w:t>
            </w:r>
            <w:r>
              <w:t xml:space="preserve"> </w:t>
            </w:r>
            <w:r w:rsidRPr="009909C3">
              <w:rPr>
                <w:b/>
              </w:rPr>
              <w:t>Settings</w:t>
            </w:r>
            <w:r>
              <w:t xml:space="preserve"> window</w:t>
            </w:r>
          </w:p>
          <w:p w14:paraId="2D83D0F1" w14:textId="24896F27" w:rsidR="00FE2621" w:rsidRDefault="00FE2621" w:rsidP="00C55230">
            <w:pPr>
              <w:pStyle w:val="CVTabletext"/>
            </w:pPr>
          </w:p>
        </w:tc>
      </w:tr>
      <w:tr w:rsidR="00C55230" w14:paraId="183FC648" w14:textId="77777777" w:rsidTr="007A1078">
        <w:tc>
          <w:tcPr>
            <w:tcW w:w="3686" w:type="dxa"/>
            <w:shd w:val="clear" w:color="auto" w:fill="auto"/>
            <w:vAlign w:val="center"/>
          </w:tcPr>
          <w:p w14:paraId="017772DB" w14:textId="77777777" w:rsidR="00C55230" w:rsidRDefault="00710CCC" w:rsidP="00C55230">
            <w:pPr>
              <w:pStyle w:val="CVTabletext"/>
              <w:jc w:val="center"/>
            </w:pPr>
            <w:r>
              <w:object w:dxaOrig="465" w:dyaOrig="495" w14:anchorId="0D8EDCE9">
                <v:shape id="_x0000_i1075" type="#_x0000_t75" style="width:31.3pt;height:32.55pt" o:ole="">
                  <v:imagedata r:id="rId150" o:title=""/>
                </v:shape>
                <o:OLEObject Type="Embed" ProgID="PBrush" ShapeID="_x0000_i1075" DrawAspect="Content" ObjectID="_1638982042" r:id="rId151"/>
              </w:object>
            </w:r>
          </w:p>
          <w:p w14:paraId="323F2DB9" w14:textId="77777777" w:rsidR="00710CCC" w:rsidRDefault="00710CCC" w:rsidP="00C55230">
            <w:pPr>
              <w:pStyle w:val="CVTabletext"/>
              <w:jc w:val="center"/>
            </w:pPr>
            <w:r>
              <w:t>Save button</w:t>
            </w:r>
          </w:p>
          <w:p w14:paraId="7C562E42" w14:textId="16075471" w:rsidR="00C9445A" w:rsidRDefault="00C9445A" w:rsidP="00C55230">
            <w:pPr>
              <w:pStyle w:val="CVTabletext"/>
              <w:jc w:val="center"/>
            </w:pPr>
          </w:p>
        </w:tc>
        <w:tc>
          <w:tcPr>
            <w:tcW w:w="4819" w:type="dxa"/>
            <w:shd w:val="clear" w:color="auto" w:fill="auto"/>
          </w:tcPr>
          <w:p w14:paraId="69165174" w14:textId="1F03A000" w:rsidR="00C55230" w:rsidRDefault="00710CCC" w:rsidP="00C55230">
            <w:pPr>
              <w:pStyle w:val="CVTabletext"/>
            </w:pPr>
            <w:r>
              <w:t>Use this to save the preset.</w:t>
            </w:r>
          </w:p>
        </w:tc>
      </w:tr>
      <w:tr w:rsidR="00584A46" w14:paraId="07AAD292" w14:textId="77777777" w:rsidTr="007A1078">
        <w:tc>
          <w:tcPr>
            <w:tcW w:w="3686" w:type="dxa"/>
            <w:shd w:val="clear" w:color="auto" w:fill="auto"/>
            <w:vAlign w:val="center"/>
          </w:tcPr>
          <w:p w14:paraId="69FA90D3" w14:textId="77777777" w:rsidR="00584A46" w:rsidRDefault="00584A46" w:rsidP="00584A46">
            <w:pPr>
              <w:pStyle w:val="CVTabletext"/>
              <w:jc w:val="center"/>
            </w:pPr>
            <w:r>
              <w:object w:dxaOrig="840" w:dyaOrig="870" w14:anchorId="1BECE42F">
                <v:shape id="_x0000_i1076" type="#_x0000_t75" style="width:43.85pt;height:45.7pt" o:ole="">
                  <v:imagedata r:id="rId152" o:title=""/>
                </v:shape>
                <o:OLEObject Type="Embed" ProgID="PBrush" ShapeID="_x0000_i1076" DrawAspect="Content" ObjectID="_1638982043" r:id="rId153"/>
              </w:object>
            </w:r>
          </w:p>
          <w:p w14:paraId="27A391B7" w14:textId="77777777" w:rsidR="00584A46" w:rsidRDefault="00BE5370" w:rsidP="00584A46">
            <w:pPr>
              <w:pStyle w:val="CVTabletext"/>
              <w:jc w:val="center"/>
            </w:pPr>
            <w:r>
              <w:t>Add</w:t>
            </w:r>
            <w:r w:rsidR="006E39C4">
              <w:t xml:space="preserve"> P</w:t>
            </w:r>
            <w:r w:rsidR="00584A46">
              <w:t>reset button</w:t>
            </w:r>
          </w:p>
          <w:p w14:paraId="3DB21352" w14:textId="24212C0C" w:rsidR="00C9445A" w:rsidRDefault="00C9445A" w:rsidP="00584A46">
            <w:pPr>
              <w:pStyle w:val="CVTabletext"/>
              <w:jc w:val="center"/>
            </w:pPr>
          </w:p>
        </w:tc>
        <w:tc>
          <w:tcPr>
            <w:tcW w:w="4819" w:type="dxa"/>
            <w:shd w:val="clear" w:color="auto" w:fill="auto"/>
          </w:tcPr>
          <w:p w14:paraId="44B24FC3" w14:textId="2B5F385D" w:rsidR="00584A46" w:rsidRDefault="00584A46" w:rsidP="00146969">
            <w:pPr>
              <w:pStyle w:val="CVTabletext"/>
            </w:pPr>
            <w:r>
              <w:t xml:space="preserve">Use this button to create a new preset. </w:t>
            </w:r>
            <w:r w:rsidR="00146969">
              <w:t>You can save a configuration as a preset for a 2-</w:t>
            </w:r>
            <w:r>
              <w:t>panel or a 3</w:t>
            </w:r>
            <w:r w:rsidR="0095336C">
              <w:t>-</w:t>
            </w:r>
            <w:r>
              <w:t>panel view only.</w:t>
            </w:r>
          </w:p>
        </w:tc>
      </w:tr>
      <w:tr w:rsidR="00584A46" w14:paraId="40B079F8" w14:textId="77777777" w:rsidTr="007A1078">
        <w:tc>
          <w:tcPr>
            <w:tcW w:w="3686" w:type="dxa"/>
            <w:shd w:val="clear" w:color="auto" w:fill="auto"/>
            <w:vAlign w:val="center"/>
          </w:tcPr>
          <w:p w14:paraId="68461757" w14:textId="3BEC1EE0" w:rsidR="00584A46" w:rsidRDefault="005A1977" w:rsidP="00584A46">
            <w:pPr>
              <w:pStyle w:val="CVTabletext"/>
              <w:jc w:val="center"/>
            </w:pPr>
            <w:r>
              <w:object w:dxaOrig="2160" w:dyaOrig="660" w14:anchorId="77348B1C">
                <v:shape id="_x0000_i1077" type="#_x0000_t75" style="width:76.4pt;height:25.05pt" o:ole="">
                  <v:imagedata r:id="rId154" o:title=""/>
                </v:shape>
                <o:OLEObject Type="Embed" ProgID="PBrush" ShapeID="_x0000_i1077" DrawAspect="Content" ObjectID="_1638982044" r:id="rId155"/>
              </w:object>
            </w:r>
          </w:p>
          <w:p w14:paraId="54905786" w14:textId="77777777" w:rsidR="00BD2773" w:rsidRDefault="00BD2773" w:rsidP="00584A46">
            <w:pPr>
              <w:pStyle w:val="CVTabletext"/>
              <w:jc w:val="center"/>
            </w:pPr>
            <w:r w:rsidRPr="00BD2773">
              <w:rPr>
                <w:b/>
              </w:rPr>
              <w:t>Apply</w:t>
            </w:r>
            <w:r>
              <w:t xml:space="preserve"> button</w:t>
            </w:r>
          </w:p>
          <w:p w14:paraId="589FC433" w14:textId="1665A5A5" w:rsidR="00C9445A" w:rsidRDefault="00C9445A" w:rsidP="00584A46">
            <w:pPr>
              <w:pStyle w:val="CVTabletext"/>
              <w:jc w:val="center"/>
            </w:pPr>
          </w:p>
        </w:tc>
        <w:tc>
          <w:tcPr>
            <w:tcW w:w="4819" w:type="dxa"/>
            <w:shd w:val="clear" w:color="auto" w:fill="auto"/>
          </w:tcPr>
          <w:p w14:paraId="0436ADA6" w14:textId="24DFC26B" w:rsidR="00584A46" w:rsidRDefault="00351887" w:rsidP="006D7C18">
            <w:pPr>
              <w:pStyle w:val="CVTabletext"/>
            </w:pPr>
            <w:r>
              <w:t xml:space="preserve">Use this button to apply a single panel configuration </w:t>
            </w:r>
            <w:r w:rsidR="006D7C18">
              <w:t xml:space="preserve">or presets </w:t>
            </w:r>
            <w:r>
              <w:t xml:space="preserve">to the </w:t>
            </w:r>
            <w:r w:rsidR="006D7C18">
              <w:t>UEE panel screen.</w:t>
            </w:r>
          </w:p>
        </w:tc>
      </w:tr>
      <w:tr w:rsidR="00584A46" w14:paraId="7CC3AFC4" w14:textId="77777777" w:rsidTr="007A1078">
        <w:tc>
          <w:tcPr>
            <w:tcW w:w="3686" w:type="dxa"/>
            <w:shd w:val="clear" w:color="auto" w:fill="auto"/>
            <w:vAlign w:val="center"/>
          </w:tcPr>
          <w:p w14:paraId="1054CB37" w14:textId="4403DE9A" w:rsidR="00BD2773" w:rsidRDefault="005A1977" w:rsidP="00BD2773">
            <w:pPr>
              <w:pStyle w:val="CVTabletext"/>
              <w:jc w:val="center"/>
            </w:pPr>
            <w:r>
              <w:object w:dxaOrig="2190" w:dyaOrig="675" w14:anchorId="4AB802EB">
                <v:shape id="_x0000_i1078" type="#_x0000_t75" style="width:74.5pt;height:23.8pt" o:ole="">
                  <v:imagedata r:id="rId156" o:title=""/>
                </v:shape>
                <o:OLEObject Type="Embed" ProgID="PBrush" ShapeID="_x0000_i1078" DrawAspect="Content" ObjectID="_1638982045" r:id="rId157"/>
              </w:object>
            </w:r>
          </w:p>
          <w:p w14:paraId="24656197" w14:textId="77777777" w:rsidR="00584A46" w:rsidRDefault="00BD2773" w:rsidP="00BD2773">
            <w:pPr>
              <w:pStyle w:val="CVTabletext"/>
              <w:jc w:val="center"/>
            </w:pPr>
            <w:r w:rsidRPr="00584A46">
              <w:rPr>
                <w:b/>
              </w:rPr>
              <w:t>Edit Toolbar</w:t>
            </w:r>
            <w:r>
              <w:t xml:space="preserve"> button</w:t>
            </w:r>
          </w:p>
          <w:p w14:paraId="65BAD355" w14:textId="59E0E95C" w:rsidR="00C9445A" w:rsidRDefault="00C9445A" w:rsidP="00BD2773">
            <w:pPr>
              <w:pStyle w:val="CVTabletext"/>
              <w:jc w:val="center"/>
            </w:pPr>
          </w:p>
        </w:tc>
        <w:tc>
          <w:tcPr>
            <w:tcW w:w="4819" w:type="dxa"/>
            <w:shd w:val="clear" w:color="auto" w:fill="auto"/>
          </w:tcPr>
          <w:p w14:paraId="4B4A4EF3" w14:textId="308300D3" w:rsidR="00584A46" w:rsidRDefault="006D7C18" w:rsidP="00584A46">
            <w:pPr>
              <w:pStyle w:val="CVTabletext"/>
            </w:pPr>
            <w:r>
              <w:t>Use this button to edit the toolbar of the UEE panel screen.</w:t>
            </w:r>
            <w:r w:rsidR="0068167E">
              <w:t xml:space="preserve"> You can pin the applications and presets to the toolbar.</w:t>
            </w:r>
          </w:p>
        </w:tc>
      </w:tr>
      <w:tr w:rsidR="00BD2773" w14:paraId="057112A3" w14:textId="77777777" w:rsidTr="007A1078">
        <w:tc>
          <w:tcPr>
            <w:tcW w:w="3686" w:type="dxa"/>
            <w:shd w:val="clear" w:color="auto" w:fill="auto"/>
            <w:vAlign w:val="center"/>
          </w:tcPr>
          <w:p w14:paraId="31DA7007" w14:textId="4006C28B" w:rsidR="00BD2773" w:rsidRDefault="005A1977" w:rsidP="00BD2773">
            <w:pPr>
              <w:pStyle w:val="CVTabletext"/>
              <w:jc w:val="center"/>
            </w:pPr>
            <w:r>
              <w:object w:dxaOrig="2190" w:dyaOrig="615" w14:anchorId="41417FF7">
                <v:shape id="_x0000_i1079" type="#_x0000_t75" style="width:78.25pt;height:21.3pt" o:ole="">
                  <v:imagedata r:id="rId158" o:title=""/>
                </v:shape>
                <o:OLEObject Type="Embed" ProgID="PBrush" ShapeID="_x0000_i1079" DrawAspect="Content" ObjectID="_1638982046" r:id="rId159"/>
              </w:object>
            </w:r>
          </w:p>
          <w:p w14:paraId="4EEFAAF2" w14:textId="35C624ED" w:rsidR="008E3678" w:rsidRDefault="008E3678" w:rsidP="00BD2773">
            <w:pPr>
              <w:pStyle w:val="CVTabletext"/>
              <w:jc w:val="center"/>
            </w:pPr>
            <w:r w:rsidRPr="008E3678">
              <w:rPr>
                <w:b/>
              </w:rPr>
              <w:t>Cancel</w:t>
            </w:r>
            <w:r>
              <w:t xml:space="preserve"> button</w:t>
            </w:r>
          </w:p>
        </w:tc>
        <w:tc>
          <w:tcPr>
            <w:tcW w:w="4819" w:type="dxa"/>
            <w:shd w:val="clear" w:color="auto" w:fill="auto"/>
          </w:tcPr>
          <w:p w14:paraId="5B7DD569" w14:textId="5EDDAD9D" w:rsidR="00BD2773" w:rsidRDefault="0068167E" w:rsidP="00584A46">
            <w:pPr>
              <w:pStyle w:val="CVTabletext"/>
            </w:pPr>
            <w:r>
              <w:t xml:space="preserve">Use this button to close the </w:t>
            </w:r>
            <w:r w:rsidRPr="0068167E">
              <w:rPr>
                <w:b/>
              </w:rPr>
              <w:t>Display</w:t>
            </w:r>
            <w:r>
              <w:t xml:space="preserve"> </w:t>
            </w:r>
            <w:r w:rsidRPr="0068167E">
              <w:rPr>
                <w:b/>
              </w:rPr>
              <w:t>Settings</w:t>
            </w:r>
            <w:r>
              <w:t xml:space="preserve"> window.</w:t>
            </w:r>
          </w:p>
        </w:tc>
      </w:tr>
    </w:tbl>
    <w:p w14:paraId="3E14C68E" w14:textId="1098ED63" w:rsidR="00EA5500" w:rsidRPr="00EA5500" w:rsidRDefault="00DA464B" w:rsidP="007A1078">
      <w:pPr>
        <w:pStyle w:val="CVTableCaption"/>
      </w:pPr>
      <w:r>
        <w:t>Display S</w:t>
      </w:r>
      <w:r w:rsidR="00975E86">
        <w:t>ettings</w:t>
      </w:r>
      <w:r w:rsidR="00EC3438">
        <w:t xml:space="preserve"> Window—</w:t>
      </w:r>
      <w:r>
        <w:t xml:space="preserve">UI </w:t>
      </w:r>
      <w:r w:rsidR="00975E86">
        <w:t>Element Names</w:t>
      </w:r>
    </w:p>
    <w:p w14:paraId="3A5CAF8F" w14:textId="2B78F5E9" w:rsidR="008E30E4" w:rsidRDefault="0073422A" w:rsidP="008E30E4">
      <w:pPr>
        <w:pStyle w:val="Heading1"/>
      </w:pPr>
      <w:bookmarkStart w:id="55" w:name="_Toc25574506"/>
      <w:r>
        <w:t xml:space="preserve">Configuring a Single Panel </w:t>
      </w:r>
      <w:r w:rsidR="007F2AB2">
        <w:t>Mode</w:t>
      </w:r>
      <w:bookmarkEnd w:id="55"/>
    </w:p>
    <w:p w14:paraId="6CD68F54" w14:textId="65716174" w:rsidR="00426E53" w:rsidRDefault="00426E53" w:rsidP="00426E53">
      <w:pPr>
        <w:pStyle w:val="CVChapterBodyCopy"/>
      </w:pPr>
      <w:r w:rsidRPr="00A961D7">
        <w:t>Single panel mode</w:t>
      </w:r>
      <w:r w:rsidR="00421AAD">
        <w:t xml:space="preserve"> in UEE gives you the provision to view an application in a single panel frame. You can configure the view using the display settings feature to position</w:t>
      </w:r>
      <w:r w:rsidR="005A0B49">
        <w:t xml:space="preserve"> </w:t>
      </w:r>
      <w:r w:rsidR="00421AAD">
        <w:t xml:space="preserve">the application view either on the left side of the </w:t>
      </w:r>
      <w:r w:rsidR="00434C0C">
        <w:t>monitor screen</w:t>
      </w:r>
      <w:r w:rsidR="00421AAD">
        <w:t>, or right side or in the center.</w:t>
      </w:r>
    </w:p>
    <w:p w14:paraId="77053175" w14:textId="28FD5F21" w:rsidR="00421AAD" w:rsidRDefault="00C91121" w:rsidP="00426E53">
      <w:pPr>
        <w:pStyle w:val="CVChapterBodyCopy"/>
      </w:pPr>
      <w:r>
        <w:t>You, as a user</w:t>
      </w:r>
      <w:r w:rsidR="00C3201B">
        <w:t>,</w:t>
      </w:r>
      <w:r>
        <w:t xml:space="preserve"> have</w:t>
      </w:r>
      <w:r w:rsidR="00421AAD">
        <w:t xml:space="preserve"> the flexibility of customizing the toolbar </w:t>
      </w:r>
      <w:r>
        <w:t>by</w:t>
      </w:r>
      <w:r w:rsidR="00421AAD">
        <w:t xml:space="preserve"> pin</w:t>
      </w:r>
      <w:r>
        <w:t>ning</w:t>
      </w:r>
      <w:r w:rsidR="00421AAD">
        <w:t xml:space="preserve"> th</w:t>
      </w:r>
      <w:r>
        <w:t>e applications so that you can</w:t>
      </w:r>
      <w:r w:rsidR="00421AAD">
        <w:t xml:space="preserve"> </w:t>
      </w:r>
      <w:r>
        <w:t xml:space="preserve">apply the application quickly to the </w:t>
      </w:r>
      <w:r w:rsidR="00434C0C">
        <w:t xml:space="preserve">monitor screen </w:t>
      </w:r>
      <w:r>
        <w:t>and switch between them</w:t>
      </w:r>
      <w:r w:rsidR="00421AAD">
        <w:t xml:space="preserve"> </w:t>
      </w:r>
      <w:r>
        <w:t>easily.</w:t>
      </w:r>
    </w:p>
    <w:p w14:paraId="4AFB449B" w14:textId="6A58D454" w:rsidR="00333C64" w:rsidRDefault="009C47F9" w:rsidP="00AF26F0">
      <w:pPr>
        <w:pStyle w:val="Heading2"/>
      </w:pPr>
      <w:bookmarkStart w:id="56" w:name="_Toc25574507"/>
      <w:r>
        <w:lastRenderedPageBreak/>
        <w:t>Create</w:t>
      </w:r>
      <w:r w:rsidR="00494FAC">
        <w:t xml:space="preserve"> </w:t>
      </w:r>
      <w:r w:rsidR="00604411">
        <w:t>a</w:t>
      </w:r>
      <w:r w:rsidR="00494FAC">
        <w:t xml:space="preserve"> </w:t>
      </w:r>
      <w:r w:rsidR="0073422A">
        <w:t>Single Panel View</w:t>
      </w:r>
      <w:bookmarkEnd w:id="56"/>
    </w:p>
    <w:p w14:paraId="38FDADC0" w14:textId="79A1F0AE" w:rsidR="00E86945" w:rsidRDefault="00E86945" w:rsidP="00DD1764">
      <w:pPr>
        <w:pStyle w:val="CVChapterBodyCopy"/>
      </w:pPr>
      <w:r>
        <w:t xml:space="preserve">Follow these steps to configure a single panel view on the UEE screen of your </w:t>
      </w:r>
      <w:r w:rsidR="00434C0C">
        <w:t>monitor</w:t>
      </w:r>
      <w:r>
        <w:t>:</w:t>
      </w:r>
    </w:p>
    <w:p w14:paraId="631B0F7F" w14:textId="6A784D4C" w:rsidR="00E86945" w:rsidRDefault="00A875B7" w:rsidP="00115482">
      <w:pPr>
        <w:pStyle w:val="ListNumber"/>
        <w:numPr>
          <w:ilvl w:val="0"/>
          <w:numId w:val="21"/>
        </w:numPr>
      </w:pPr>
      <w:r>
        <w:t xml:space="preserve">Click the </w:t>
      </w:r>
      <w:r w:rsidRPr="00981595">
        <w:rPr>
          <w:b/>
        </w:rPr>
        <w:t>UEE</w:t>
      </w:r>
      <w:r>
        <w:t xml:space="preserve"> </w:t>
      </w:r>
      <w:r w:rsidRPr="00A875B7">
        <w:t>application</w:t>
      </w:r>
      <w:r>
        <w:t xml:space="preserve"> </w:t>
      </w:r>
      <w:r w:rsidRPr="00A875B7">
        <w:t>on the</w:t>
      </w:r>
      <w:r>
        <w:t xml:space="preserve"> </w:t>
      </w:r>
      <w:hyperlink w:anchor="NavvisLandingScreen" w:history="1">
        <w:r w:rsidR="00E1316A">
          <w:rPr>
            <w:rStyle w:val="Hyperlink"/>
            <w:rFonts w:cstheme="minorBidi"/>
          </w:rPr>
          <w:t>Coreo</w:t>
        </w:r>
        <w:r w:rsidR="00182902">
          <w:rPr>
            <w:rStyle w:val="Hyperlink"/>
            <w:rFonts w:cstheme="minorBidi"/>
          </w:rPr>
          <w:t xml:space="preserve"> L</w:t>
        </w:r>
        <w:r w:rsidRPr="00182902">
          <w:rPr>
            <w:rStyle w:val="Hyperlink"/>
            <w:rFonts w:cstheme="minorBidi"/>
          </w:rPr>
          <w:t>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DD1764" w14:paraId="15CDA932" w14:textId="77777777" w:rsidTr="00D94207">
        <w:trPr>
          <w:trHeight w:val="989"/>
        </w:trPr>
        <w:tc>
          <w:tcPr>
            <w:tcW w:w="769" w:type="dxa"/>
            <w:vAlign w:val="center"/>
          </w:tcPr>
          <w:p w14:paraId="1059D040" w14:textId="77777777" w:rsidR="00DD1764" w:rsidRDefault="00DD1764" w:rsidP="00D94207">
            <w:pPr>
              <w:pStyle w:val="ChapterBodyCopy"/>
            </w:pPr>
            <w:r w:rsidRPr="007132F5">
              <w:rPr>
                <w:noProof/>
                <w:lang w:val="en-IN" w:eastAsia="en-IN"/>
              </w:rPr>
              <w:drawing>
                <wp:inline distT="0" distB="0" distL="0" distR="0" wp14:anchorId="0DE093F2" wp14:editId="2BA2582E">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096D747" w14:textId="57D30892" w:rsidR="00DD1764" w:rsidRDefault="00DD1764" w:rsidP="00C46B4A">
            <w:pPr>
              <w:pStyle w:val="CVCalloutNote"/>
            </w:pPr>
            <w:r>
              <w:t xml:space="preserve">For a first time user of the UEE application, a blank </w:t>
            </w:r>
            <w:hyperlink w:anchor="TriplePanelView" w:history="1">
              <w:r w:rsidR="008A52A9">
                <w:rPr>
                  <w:rStyle w:val="Hyperlink"/>
                </w:rPr>
                <w:t>3-</w:t>
              </w:r>
              <w:r w:rsidRPr="00FA3C13">
                <w:rPr>
                  <w:rStyle w:val="Hyperlink"/>
                  <w:rFonts w:cstheme="minorBidi"/>
                </w:rPr>
                <w:t>panel layout</w:t>
              </w:r>
            </w:hyperlink>
            <w:r>
              <w:t xml:space="preserve"> display</w:t>
            </w:r>
            <w:r w:rsidR="00146969">
              <w:t>s</w:t>
            </w:r>
            <w:r w:rsidR="00FA3C13">
              <w:t xml:space="preserve"> as the default screen view. If you are an existing</w:t>
            </w:r>
            <w:r>
              <w:t xml:space="preserve"> user, the panel view configuration</w:t>
            </w:r>
            <w:r w:rsidR="00761602">
              <w:t xml:space="preserve"> (preset) or the applica</w:t>
            </w:r>
            <w:r w:rsidR="00C46B4A">
              <w:t>ti</w:t>
            </w:r>
            <w:r w:rsidR="00761602">
              <w:t>on</w:t>
            </w:r>
            <w:r>
              <w:t xml:space="preserve"> that you last </w:t>
            </w:r>
            <w:r w:rsidR="00761602">
              <w:t>applied</w:t>
            </w:r>
            <w:r>
              <w:t xml:space="preserve"> during your pre</w:t>
            </w:r>
            <w:r w:rsidR="00146969">
              <w:t>vious login session displays</w:t>
            </w:r>
            <w:r>
              <w:t xml:space="preserve"> on the UEE screen.</w:t>
            </w:r>
          </w:p>
        </w:tc>
      </w:tr>
    </w:tbl>
    <w:p w14:paraId="5544A247" w14:textId="39104A77" w:rsidR="008239DD" w:rsidRDefault="00725943" w:rsidP="00DD1764">
      <w:pPr>
        <w:pStyle w:val="ListNumber"/>
      </w:pPr>
      <w:r>
        <w:rPr>
          <w:noProof/>
          <w:lang w:val="en-IN" w:eastAsia="en-IN"/>
        </w:rPr>
        <w:drawing>
          <wp:anchor distT="0" distB="0" distL="114300" distR="114300" simplePos="0" relativeHeight="251643904" behindDoc="0" locked="0" layoutInCell="1" allowOverlap="1" wp14:anchorId="0DAEDFAE" wp14:editId="0E1DAC83">
            <wp:simplePos x="0" y="0"/>
            <wp:positionH relativeFrom="column">
              <wp:posOffset>2326005</wp:posOffset>
            </wp:positionH>
            <wp:positionV relativeFrom="paragraph">
              <wp:posOffset>82550</wp:posOffset>
            </wp:positionV>
            <wp:extent cx="133350" cy="133350"/>
            <wp:effectExtent l="0" t="0" r="0" b="0"/>
            <wp:wrapThrough wrapText="bothSides">
              <wp:wrapPolygon edited="0">
                <wp:start x="0" y="0"/>
                <wp:lineTo x="0" y="18514"/>
                <wp:lineTo x="18514" y="18514"/>
                <wp:lineTo x="1851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50">
                      <a:extLst>
                        <a:ext uri="{28A0092B-C50C-407E-A947-70E740481C1C}">
                          <a14:useLocalDpi xmlns:a14="http://schemas.microsoft.com/office/drawing/2010/main" val="0"/>
                        </a:ext>
                      </a:extLst>
                    </a:blip>
                    <a:srcRect l="21308" t="25306" r="21402" b="17403"/>
                    <a:stretch/>
                  </pic:blipFill>
                  <pic:spPr bwMode="auto">
                    <a:xfrm>
                      <a:off x="0" y="0"/>
                      <a:ext cx="133350" cy="13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FA8">
        <w:t>Select</w:t>
      </w:r>
      <w:r w:rsidR="00EB5A45">
        <w:t xml:space="preserve"> the </w:t>
      </w:r>
      <w:r w:rsidR="00EB5A45" w:rsidRPr="00DD1764">
        <w:rPr>
          <w:b/>
        </w:rPr>
        <w:t>Display</w:t>
      </w:r>
      <w:r w:rsidR="00EB5A45">
        <w:t xml:space="preserve"> </w:t>
      </w:r>
      <w:r w:rsidR="00EB5A45" w:rsidRPr="00DD1764">
        <w:rPr>
          <w:b/>
        </w:rPr>
        <w:t>settings</w:t>
      </w:r>
      <w:r w:rsidR="00EB5A45">
        <w:t xml:space="preserve"> </w:t>
      </w:r>
      <w:r w:rsidR="00027FA8">
        <w:t>b</w:t>
      </w:r>
      <w:r w:rsidR="00EB5A45">
        <w:t xml:space="preserve">utton </w:t>
      </w:r>
      <w:r w:rsidR="003B78D7">
        <w:t xml:space="preserve">on the toolbar </w:t>
      </w:r>
      <w:r w:rsidR="00EB5A45">
        <w:t xml:space="preserve">or </w:t>
      </w:r>
      <w:r w:rsidR="00027FA8">
        <w:t xml:space="preserve">click </w:t>
      </w:r>
      <w:r w:rsidR="00DD1764">
        <w:t xml:space="preserve">anywhere in the </w:t>
      </w:r>
      <w:r w:rsidR="00354B1F">
        <w:t xml:space="preserve">blank </w:t>
      </w:r>
      <w:r w:rsidR="00DD1764">
        <w:t xml:space="preserve">panel frame to open the </w:t>
      </w:r>
      <w:r w:rsidR="00DD1764" w:rsidRPr="00DD1764">
        <w:rPr>
          <w:b/>
        </w:rPr>
        <w:t>Display</w:t>
      </w:r>
      <w:r w:rsidR="00DD1764">
        <w:t xml:space="preserve"> </w:t>
      </w:r>
      <w:r w:rsidR="00DD1764" w:rsidRPr="00DD1764">
        <w:rPr>
          <w:b/>
        </w:rPr>
        <w:t>Settings</w:t>
      </w:r>
      <w:r w:rsidR="00DD1764">
        <w:t xml:space="preserve"> window.</w:t>
      </w:r>
    </w:p>
    <w:p w14:paraId="205156C8" w14:textId="30D53C63" w:rsidR="00AD5200" w:rsidRDefault="00AD5200" w:rsidP="00DD1764">
      <w:pPr>
        <w:pStyle w:val="ListNumber"/>
      </w:pPr>
      <w:r>
        <w:t xml:space="preserve">In the </w:t>
      </w:r>
      <w:r w:rsidRPr="003227EF">
        <w:rPr>
          <w:b/>
        </w:rPr>
        <w:t>Select</w:t>
      </w:r>
      <w:r>
        <w:t xml:space="preserve"> </w:t>
      </w:r>
      <w:r w:rsidRPr="003227EF">
        <w:rPr>
          <w:b/>
        </w:rPr>
        <w:t>Displays</w:t>
      </w:r>
      <w:r>
        <w:t xml:space="preserve"> group, select the </w:t>
      </w:r>
      <w:r w:rsidRPr="003227EF">
        <w:rPr>
          <w:b/>
        </w:rPr>
        <w:t>1 Panel</w:t>
      </w:r>
      <w:r>
        <w:t xml:space="preserve"> radio button. A single panel slot displays.</w:t>
      </w:r>
    </w:p>
    <w:p w14:paraId="45919798" w14:textId="795BF502" w:rsidR="000E2903" w:rsidRDefault="000E2903" w:rsidP="0084787F">
      <w:pPr>
        <w:pStyle w:val="CVFigure"/>
      </w:pPr>
      <w:r>
        <w:drawing>
          <wp:inline distT="0" distB="0" distL="0" distR="0" wp14:anchorId="57D351F9" wp14:editId="27585C45">
            <wp:extent cx="4362450" cy="35667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3 DisplaySettingsWindow-Panel1L.png"/>
                    <pic:cNvPicPr/>
                  </pic:nvPicPr>
                  <pic:blipFill>
                    <a:blip r:embed="rId160">
                      <a:extLst>
                        <a:ext uri="{28A0092B-C50C-407E-A947-70E740481C1C}">
                          <a14:useLocalDpi xmlns:a14="http://schemas.microsoft.com/office/drawing/2010/main" val="0"/>
                        </a:ext>
                      </a:extLst>
                    </a:blip>
                    <a:stretch>
                      <a:fillRect/>
                    </a:stretch>
                  </pic:blipFill>
                  <pic:spPr>
                    <a:xfrm>
                      <a:off x="0" y="0"/>
                      <a:ext cx="4376013" cy="3577797"/>
                    </a:xfrm>
                    <a:prstGeom prst="rect">
                      <a:avLst/>
                    </a:prstGeom>
                  </pic:spPr>
                </pic:pic>
              </a:graphicData>
            </a:graphic>
          </wp:inline>
        </w:drawing>
      </w:r>
    </w:p>
    <w:p w14:paraId="31C0EF15" w14:textId="6A464FF7" w:rsidR="00780F1B" w:rsidRDefault="00410582" w:rsidP="00AD5200">
      <w:pPr>
        <w:pStyle w:val="CVFigureCaption"/>
      </w:pPr>
      <w:bookmarkStart w:id="57" w:name="DisplaySettingsWindow1PanelSlot"/>
      <w:r>
        <w:t>Display S</w:t>
      </w:r>
      <w:r w:rsidR="00D63F8C">
        <w:t>ettings Window—</w:t>
      </w:r>
      <w:r w:rsidR="00F23A63">
        <w:t>1 Panel Slot</w:t>
      </w:r>
      <w:bookmarkEnd w:id="57"/>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2B7DD4" w14:paraId="6C4522AF" w14:textId="77777777" w:rsidTr="00D94207">
        <w:trPr>
          <w:trHeight w:val="989"/>
        </w:trPr>
        <w:tc>
          <w:tcPr>
            <w:tcW w:w="769" w:type="dxa"/>
            <w:vAlign w:val="center"/>
          </w:tcPr>
          <w:p w14:paraId="4D9CCA34" w14:textId="77777777" w:rsidR="002B7DD4" w:rsidRDefault="002B7DD4" w:rsidP="00D94207">
            <w:pPr>
              <w:pStyle w:val="ChapterBodyCopy"/>
            </w:pPr>
            <w:r w:rsidRPr="007132F5">
              <w:rPr>
                <w:noProof/>
                <w:lang w:val="en-IN" w:eastAsia="en-IN"/>
              </w:rPr>
              <w:drawing>
                <wp:inline distT="0" distB="0" distL="0" distR="0" wp14:anchorId="3350932E" wp14:editId="16468D3C">
                  <wp:extent cx="441691" cy="438150"/>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299BD4A5" w14:textId="1F76C153" w:rsidR="002B7DD4" w:rsidRPr="00494439" w:rsidRDefault="00905A64" w:rsidP="00494439">
            <w:pPr>
              <w:pStyle w:val="CVCalloutNote"/>
            </w:pPr>
            <w:r w:rsidRPr="00494439">
              <w:t>If you switch from the 2</w:t>
            </w:r>
            <w:r w:rsidR="00031F99">
              <w:t>-</w:t>
            </w:r>
            <w:r w:rsidR="002B7DD4" w:rsidRPr="00494439">
              <w:t>Panel</w:t>
            </w:r>
            <w:r w:rsidR="00494439" w:rsidRPr="00494439">
              <w:t xml:space="preserve"> button</w:t>
            </w:r>
            <w:r w:rsidR="002B7DD4" w:rsidRPr="00494439">
              <w:t xml:space="preserve"> </w:t>
            </w:r>
            <w:r w:rsidRPr="00494439">
              <w:t>or 3</w:t>
            </w:r>
            <w:r w:rsidR="00031F99">
              <w:t>-</w:t>
            </w:r>
            <w:r w:rsidR="002B7DD4" w:rsidRPr="00494439">
              <w:t>Panel</w:t>
            </w:r>
            <w:r w:rsidR="00494439" w:rsidRPr="00494439">
              <w:t xml:space="preserve"> button</w:t>
            </w:r>
            <w:r w:rsidR="00031F99">
              <w:t xml:space="preserve"> to the 1-</w:t>
            </w:r>
            <w:r w:rsidR="002B7DD4" w:rsidRPr="00494439">
              <w:t xml:space="preserve">Panel </w:t>
            </w:r>
            <w:r w:rsidR="00080D9B" w:rsidRPr="00494439">
              <w:t>button</w:t>
            </w:r>
            <w:r w:rsidR="002B7DD4" w:rsidRPr="00494439">
              <w:t>, an existing application</w:t>
            </w:r>
            <w:r w:rsidR="00080D9B" w:rsidRPr="00494439">
              <w:t xml:space="preserve"> </w:t>
            </w:r>
            <w:r w:rsidR="002B7DD4" w:rsidRPr="00494439">
              <w:t xml:space="preserve">that is </w:t>
            </w:r>
            <w:r w:rsidR="00123738" w:rsidRPr="00494439">
              <w:t xml:space="preserve">already </w:t>
            </w:r>
            <w:r w:rsidR="002B7DD4" w:rsidRPr="00494439">
              <w:t xml:space="preserve">assigned to </w:t>
            </w:r>
            <w:r w:rsidRPr="00494439">
              <w:t xml:space="preserve">the first </w:t>
            </w:r>
            <w:r w:rsidR="004367E7" w:rsidRPr="00494439">
              <w:t>p</w:t>
            </w:r>
            <w:r w:rsidR="002B7DD4" w:rsidRPr="00494439">
              <w:t>anel di</w:t>
            </w:r>
            <w:r w:rsidR="008C22DC" w:rsidRPr="00494439">
              <w:t>s</w:t>
            </w:r>
            <w:r w:rsidR="002B7DD4" w:rsidRPr="00494439">
              <w:t>plays</w:t>
            </w:r>
            <w:r w:rsidR="00080D9B" w:rsidRPr="00494439">
              <w:t xml:space="preserve"> in the Panel 1 slot</w:t>
            </w:r>
            <w:r w:rsidR="002B7DD4" w:rsidRPr="00494439">
              <w:t xml:space="preserve">. </w:t>
            </w:r>
            <w:r w:rsidR="00834BF8" w:rsidRPr="00494439">
              <w:t>You can u</w:t>
            </w:r>
            <w:r w:rsidR="002B7DD4" w:rsidRPr="00494439">
              <w:t>se the Clear</w:t>
            </w:r>
            <w:r w:rsidRPr="00494439">
              <w:t xml:space="preserve"> button to clear the P</w:t>
            </w:r>
            <w:r w:rsidR="002B7DD4" w:rsidRPr="00494439">
              <w:t>anel 1 slot</w:t>
            </w:r>
            <w:r w:rsidR="00123738" w:rsidRPr="00494439">
              <w:t xml:space="preserve"> to reassign another application</w:t>
            </w:r>
            <w:r w:rsidR="002B7DD4" w:rsidRPr="00494439">
              <w:t>.</w:t>
            </w:r>
          </w:p>
          <w:p w14:paraId="13061AF7" w14:textId="3A670168" w:rsidR="00494439" w:rsidRDefault="00494439" w:rsidP="004F1F56">
            <w:pPr>
              <w:pStyle w:val="CVCalloutNote"/>
            </w:pPr>
            <w:r w:rsidRPr="00494439">
              <w:t>Simi</w:t>
            </w:r>
            <w:r w:rsidR="004F1F56">
              <w:t>larly, if you switch from the 2-Panel button to the 3-</w:t>
            </w:r>
            <w:r w:rsidRPr="00494439">
              <w:t>Panel button, the existing applications that are already assigned to the first</w:t>
            </w:r>
            <w:r w:rsidR="004F1F56">
              <w:t>-panel and second-panel display</w:t>
            </w:r>
            <w:r w:rsidRPr="00494439">
              <w:t xml:space="preserve"> in the Panel 1 and panel 2 slot</w:t>
            </w:r>
            <w:r w:rsidR="004F1F56">
              <w:t>s</w:t>
            </w:r>
            <w:r w:rsidRPr="00494439">
              <w:t>, respe</w:t>
            </w:r>
            <w:r w:rsidR="00C46B4A">
              <w:t>c</w:t>
            </w:r>
            <w:r w:rsidRPr="00494439">
              <w:t>tively.</w:t>
            </w:r>
          </w:p>
        </w:tc>
      </w:tr>
    </w:tbl>
    <w:p w14:paraId="560A4E4C" w14:textId="0CA66920" w:rsidR="00D94207" w:rsidRDefault="00780F1B" w:rsidP="006216C4">
      <w:pPr>
        <w:pStyle w:val="ListNumber"/>
      </w:pPr>
      <w:r>
        <w:lastRenderedPageBreak/>
        <w:t xml:space="preserve">In the </w:t>
      </w:r>
      <w:r w:rsidRPr="00A12F0C">
        <w:rPr>
          <w:b/>
        </w:rPr>
        <w:t>Select</w:t>
      </w:r>
      <w:r>
        <w:t xml:space="preserve"> </w:t>
      </w:r>
      <w:r w:rsidRPr="00A12F0C">
        <w:rPr>
          <w:b/>
        </w:rPr>
        <w:t>Applications</w:t>
      </w:r>
      <w:r>
        <w:t xml:space="preserve"> group, select the application to assign to the single pan</w:t>
      </w:r>
      <w:r w:rsidR="00D94207">
        <w:t>el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3B78D7" w14:paraId="28020DB8" w14:textId="77777777" w:rsidTr="00E3022F">
        <w:trPr>
          <w:trHeight w:val="70"/>
        </w:trPr>
        <w:tc>
          <w:tcPr>
            <w:tcW w:w="769" w:type="dxa"/>
            <w:vAlign w:val="center"/>
          </w:tcPr>
          <w:p w14:paraId="60C72E41" w14:textId="77777777" w:rsidR="003B78D7" w:rsidRDefault="003B78D7" w:rsidP="00D51423">
            <w:pPr>
              <w:pStyle w:val="ChapterBodyCopy"/>
            </w:pPr>
            <w:r w:rsidRPr="007132F5">
              <w:rPr>
                <w:noProof/>
                <w:lang w:val="en-IN" w:eastAsia="en-IN"/>
              </w:rPr>
              <w:drawing>
                <wp:inline distT="0" distB="0" distL="0" distR="0" wp14:anchorId="71D51BB7" wp14:editId="2BA4F92F">
                  <wp:extent cx="441691" cy="438150"/>
                  <wp:effectExtent l="0" t="0" r="0" b="0"/>
                  <wp:docPr id="4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4464CED" w14:textId="40E8D4B7" w:rsidR="003B78D7" w:rsidRDefault="009C1FB5" w:rsidP="00EC7A36">
            <w:pPr>
              <w:pStyle w:val="CVCalloutNote"/>
            </w:pPr>
            <w:r>
              <w:t>In the Select Applications group, y</w:t>
            </w:r>
            <w:r w:rsidR="003B78D7">
              <w:t xml:space="preserve">ou can view only those </w:t>
            </w:r>
            <w:r w:rsidR="003B78D7" w:rsidRPr="003B78D7">
              <w:t>application</w:t>
            </w:r>
            <w:r w:rsidR="003B78D7">
              <w:t xml:space="preserve">s </w:t>
            </w:r>
            <w:r>
              <w:t>that</w:t>
            </w:r>
            <w:r w:rsidR="003B78D7">
              <w:t xml:space="preserve"> </w:t>
            </w:r>
            <w:r>
              <w:t xml:space="preserve">the </w:t>
            </w:r>
            <w:commentRangeStart w:id="58"/>
            <w:commentRangeStart w:id="59"/>
            <w:r>
              <w:t xml:space="preserve">Okta </w:t>
            </w:r>
            <w:commentRangeEnd w:id="58"/>
            <w:r w:rsidR="00500BE6">
              <w:rPr>
                <w:rStyle w:val="CommentReference"/>
                <w:rFonts w:asciiTheme="minorHAnsi" w:hAnsiTheme="minorHAnsi"/>
                <w:b w:val="0"/>
                <w:noProof w:val="0"/>
                <w:color w:val="auto"/>
              </w:rPr>
              <w:commentReference w:id="58"/>
            </w:r>
            <w:commentRangeEnd w:id="59"/>
            <w:r w:rsidR="0096269E">
              <w:rPr>
                <w:rStyle w:val="CommentReference"/>
                <w:rFonts w:asciiTheme="minorHAnsi" w:hAnsiTheme="minorHAnsi"/>
                <w:b w:val="0"/>
                <w:noProof w:val="0"/>
                <w:color w:val="auto"/>
              </w:rPr>
              <w:commentReference w:id="59"/>
            </w:r>
            <w:r>
              <w:t xml:space="preserve">administrator has given </w:t>
            </w:r>
            <w:r w:rsidR="003B78D7">
              <w:t>access</w:t>
            </w:r>
            <w:r>
              <w:t xml:space="preserve"> to.</w:t>
            </w:r>
          </w:p>
        </w:tc>
      </w:tr>
    </w:tbl>
    <w:p w14:paraId="671B97A9" w14:textId="77777777" w:rsidR="003B78D7" w:rsidRDefault="003B78D7" w:rsidP="006A6DAB">
      <w:pPr>
        <w:pStyle w:val="CVspacebeforetable"/>
      </w:pPr>
    </w:p>
    <w:p w14:paraId="4A132913" w14:textId="5563BB89" w:rsidR="00391F4E" w:rsidRDefault="00391F4E" w:rsidP="00946E8E">
      <w:pPr>
        <w:pStyle w:val="CVChapterBodyCopyIndent1"/>
      </w:pPr>
      <w:r>
        <w:t xml:space="preserve">For a single panel slot, the Coreo View application under the </w:t>
      </w:r>
      <w:r w:rsidRPr="00946E8E">
        <w:rPr>
          <w:b/>
        </w:rPr>
        <w:t>Select Applications</w:t>
      </w:r>
      <w:r>
        <w:t xml:space="preserve"> group is available in three views, </w:t>
      </w:r>
      <w:r w:rsidRPr="00A2080D">
        <w:rPr>
          <w:b/>
        </w:rPr>
        <w:t>Coreo View</w:t>
      </w:r>
      <w:r w:rsidR="00A71122" w:rsidRPr="00A2080D">
        <w:rPr>
          <w:b/>
        </w:rPr>
        <w:t>-</w:t>
      </w:r>
      <w:r w:rsidRPr="00A2080D">
        <w:rPr>
          <w:b/>
        </w:rPr>
        <w:t>Prioritized View</w:t>
      </w:r>
      <w:r>
        <w:t xml:space="preserve">, </w:t>
      </w:r>
      <w:r w:rsidRPr="00A2080D">
        <w:rPr>
          <w:b/>
        </w:rPr>
        <w:t>Coreo View</w:t>
      </w:r>
      <w:r w:rsidR="00A71122" w:rsidRPr="00A2080D">
        <w:rPr>
          <w:b/>
        </w:rPr>
        <w:t>-</w:t>
      </w:r>
      <w:r w:rsidRPr="00A2080D">
        <w:rPr>
          <w:b/>
        </w:rPr>
        <w:t>Bed View</w:t>
      </w:r>
      <w:r w:rsidR="008C22DC">
        <w:rPr>
          <w:b/>
        </w:rPr>
        <w:t>,</w:t>
      </w:r>
      <w:r>
        <w:t xml:space="preserve"> and </w:t>
      </w:r>
      <w:r w:rsidRPr="00A2080D">
        <w:rPr>
          <w:b/>
        </w:rPr>
        <w:t>Coreo View</w:t>
      </w:r>
      <w:r w:rsidR="00A71122" w:rsidRPr="00A2080D">
        <w:rPr>
          <w:b/>
        </w:rPr>
        <w:t>-</w:t>
      </w:r>
      <w:r w:rsidRPr="00A2080D">
        <w:rPr>
          <w:b/>
        </w:rPr>
        <w:t>Geomapping View</w:t>
      </w:r>
      <w:r w:rsidR="00A2080D" w:rsidRPr="00A2080D">
        <w:t>.</w:t>
      </w:r>
    </w:p>
    <w:p w14:paraId="0EE0A82E" w14:textId="5F86B460" w:rsidR="000E2903" w:rsidRDefault="000E2903" w:rsidP="00884061">
      <w:pPr>
        <w:pStyle w:val="CVFigure"/>
      </w:pPr>
      <w:r>
        <w:drawing>
          <wp:inline distT="0" distB="0" distL="0" distR="0" wp14:anchorId="4DC2B41F" wp14:editId="6472DEB1">
            <wp:extent cx="4614836" cy="37532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 DisplaySettingsWindow-Panel1L.png"/>
                    <pic:cNvPicPr/>
                  </pic:nvPicPr>
                  <pic:blipFill>
                    <a:blip r:embed="rId161">
                      <a:extLst>
                        <a:ext uri="{28A0092B-C50C-407E-A947-70E740481C1C}">
                          <a14:useLocalDpi xmlns:a14="http://schemas.microsoft.com/office/drawing/2010/main" val="0"/>
                        </a:ext>
                      </a:extLst>
                    </a:blip>
                    <a:stretch>
                      <a:fillRect/>
                    </a:stretch>
                  </pic:blipFill>
                  <pic:spPr>
                    <a:xfrm>
                      <a:off x="0" y="0"/>
                      <a:ext cx="4623862" cy="3760634"/>
                    </a:xfrm>
                    <a:prstGeom prst="rect">
                      <a:avLst/>
                    </a:prstGeom>
                  </pic:spPr>
                </pic:pic>
              </a:graphicData>
            </a:graphic>
          </wp:inline>
        </w:drawing>
      </w:r>
    </w:p>
    <w:p w14:paraId="0CBFB23C" w14:textId="64172408" w:rsidR="0084787F" w:rsidRDefault="00D63F8C" w:rsidP="0084787F">
      <w:pPr>
        <w:pStyle w:val="CVFigureCaption"/>
      </w:pPr>
      <w:r>
        <w:t>Display Settings Window—</w:t>
      </w:r>
      <w:r w:rsidR="00410582">
        <w:t>Assigning an Application</w:t>
      </w:r>
    </w:p>
    <w:p w14:paraId="496DEC05" w14:textId="77777777" w:rsidR="00AE3F8A" w:rsidRDefault="00AE3F8A">
      <w:pPr>
        <w:spacing w:after="0" w:line="240" w:lineRule="auto"/>
        <w:rPr>
          <w:rFonts w:ascii="Calibri" w:hAnsi="Calibri"/>
        </w:rPr>
      </w:pPr>
      <w:r>
        <w:br w:type="page"/>
      </w:r>
    </w:p>
    <w:p w14:paraId="17FA6AA4" w14:textId="0FC66719" w:rsidR="00FA55E1" w:rsidRDefault="00A12F0C" w:rsidP="00FA55E1">
      <w:pPr>
        <w:pStyle w:val="ListNumber"/>
      </w:pPr>
      <w:r>
        <w:lastRenderedPageBreak/>
        <w:t xml:space="preserve">Click the </w:t>
      </w:r>
      <w:r w:rsidRPr="00A12F0C">
        <w:rPr>
          <w:b/>
        </w:rPr>
        <w:t>Apply</w:t>
      </w:r>
      <w:r>
        <w:t xml:space="preserve"> button to apply the </w:t>
      </w:r>
      <w:r w:rsidR="00F90C6F">
        <w:t xml:space="preserve">single panel </w:t>
      </w:r>
      <w:r>
        <w:t>configuration</w:t>
      </w:r>
      <w:r w:rsidR="002F3435">
        <w:t xml:space="preserve"> </w:t>
      </w:r>
      <w:r>
        <w:t xml:space="preserve">to the UEE screen on your </w:t>
      </w:r>
      <w:r w:rsidR="00434C0C">
        <w:t>monitor</w:t>
      </w:r>
      <w:r>
        <w:t>.</w:t>
      </w:r>
      <w:r w:rsidR="00FA55E1">
        <w:t xml:space="preserve"> The default position of the configured </w:t>
      </w:r>
      <w:r w:rsidR="002F3435">
        <w:t>panel</w:t>
      </w:r>
      <w:r w:rsidR="00883F8A">
        <w:t xml:space="preserve"> </w:t>
      </w:r>
      <w:r w:rsidR="00FE7F75">
        <w:t xml:space="preserve">is </w:t>
      </w:r>
      <w:r w:rsidR="0047099E">
        <w:t xml:space="preserve">on the </w:t>
      </w:r>
      <w:r w:rsidR="00FE7F75">
        <w:t>left (</w:t>
      </w:r>
      <w:r w:rsidR="00FE7F75" w:rsidRPr="00FE7F75">
        <w:rPr>
          <w:b/>
        </w:rPr>
        <w:t>L</w:t>
      </w:r>
      <w:r w:rsidR="00FE7F75">
        <w:t xml:space="preserve">) </w:t>
      </w:r>
      <w:r w:rsidR="0047099E">
        <w:t>side of</w:t>
      </w:r>
      <w:r w:rsidR="00883F8A">
        <w:t xml:space="preserve"> the </w:t>
      </w:r>
      <w:r w:rsidR="00434C0C">
        <w:t>monitor</w:t>
      </w:r>
      <w:r w:rsidR="00FE7F75">
        <w:t xml:space="preserve"> </w:t>
      </w:r>
      <w:r w:rsidR="00883F8A">
        <w:t>screen</w:t>
      </w:r>
      <w:r w:rsidR="00FA55E1">
        <w:t>.</w:t>
      </w:r>
    </w:p>
    <w:p w14:paraId="102FE882" w14:textId="3158DDBA" w:rsidR="00FA55E1" w:rsidRDefault="000E2903" w:rsidP="00082532">
      <w:pPr>
        <w:pStyle w:val="CVFigure"/>
      </w:pPr>
      <w:r>
        <w:drawing>
          <wp:inline distT="0" distB="0" distL="0" distR="0" wp14:anchorId="393EF154" wp14:editId="50DCB09D">
            <wp:extent cx="5070416" cy="24348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 DisplaySettingsWindow-Panel1LScreen.png"/>
                    <pic:cNvPicPr/>
                  </pic:nvPicPr>
                  <pic:blipFill>
                    <a:blip r:embed="rId162">
                      <a:extLst>
                        <a:ext uri="{28A0092B-C50C-407E-A947-70E740481C1C}">
                          <a14:useLocalDpi xmlns:a14="http://schemas.microsoft.com/office/drawing/2010/main" val="0"/>
                        </a:ext>
                      </a:extLst>
                    </a:blip>
                    <a:stretch>
                      <a:fillRect/>
                    </a:stretch>
                  </pic:blipFill>
                  <pic:spPr>
                    <a:xfrm>
                      <a:off x="0" y="0"/>
                      <a:ext cx="5081614" cy="2440234"/>
                    </a:xfrm>
                    <a:prstGeom prst="rect">
                      <a:avLst/>
                    </a:prstGeom>
                  </pic:spPr>
                </pic:pic>
              </a:graphicData>
            </a:graphic>
          </wp:inline>
        </w:drawing>
      </w:r>
    </w:p>
    <w:p w14:paraId="60B0A235" w14:textId="5A244273" w:rsidR="00082532" w:rsidRDefault="00434C0C" w:rsidP="00082532">
      <w:pPr>
        <w:pStyle w:val="CVFigureCaption"/>
      </w:pPr>
      <w:r>
        <w:t>Monitor</w:t>
      </w:r>
      <w:r w:rsidR="001B4E61">
        <w:t xml:space="preserve"> Screen </w:t>
      </w:r>
      <w:r w:rsidR="00F07FAD">
        <w:t>in</w:t>
      </w:r>
      <w:r w:rsidR="001B4E61">
        <w:t xml:space="preserve"> </w:t>
      </w:r>
      <w:r w:rsidR="00082532">
        <w:t xml:space="preserve">Single Panel </w:t>
      </w:r>
      <w:r w:rsidR="00F07FAD">
        <w:t>Mode</w:t>
      </w:r>
      <w:r w:rsidR="00D63F8C">
        <w:t>—</w:t>
      </w:r>
      <w:r w:rsidR="00082532">
        <w:t>Left (L)</w:t>
      </w:r>
      <w:r w:rsidR="00736B20">
        <w:t xml:space="preserve"> Position</w:t>
      </w:r>
    </w:p>
    <w:p w14:paraId="2714477D" w14:textId="47EE89ED" w:rsidR="00A12F0C" w:rsidRDefault="00FE7F75" w:rsidP="00A12F0C">
      <w:pPr>
        <w:pStyle w:val="ListNumber"/>
      </w:pPr>
      <w:r>
        <w:t>To position</w:t>
      </w:r>
      <w:r w:rsidR="005A0B49">
        <w:t xml:space="preserve"> </w:t>
      </w:r>
      <w:r>
        <w:t>the configured panel</w:t>
      </w:r>
      <w:r w:rsidR="00DA784E">
        <w:t xml:space="preserve"> at the center</w:t>
      </w:r>
      <w:r>
        <w:t xml:space="preserve"> of t</w:t>
      </w:r>
      <w:r w:rsidR="00566857">
        <w:t>he screen</w:t>
      </w:r>
      <w:r>
        <w:t>, c</w:t>
      </w:r>
      <w:r w:rsidR="00FA55E1">
        <w:t>lick the</w:t>
      </w:r>
      <w:r w:rsidR="00FA55E1" w:rsidRPr="00883F8A">
        <w:rPr>
          <w:b/>
        </w:rPr>
        <w:t xml:space="preserve"> C</w:t>
      </w:r>
      <w:r w:rsidR="00FA55E1">
        <w:t xml:space="preserve"> button</w:t>
      </w:r>
      <w:r w:rsidR="0027669A">
        <w:t xml:space="preserve"> in the </w:t>
      </w:r>
      <w:hyperlink w:anchor="DisplaySettingsWindow1PanelSlot" w:history="1">
        <w:r w:rsidR="0027669A" w:rsidRPr="00EF0E01">
          <w:rPr>
            <w:rStyle w:val="Hyperlink"/>
            <w:rFonts w:cstheme="minorBidi"/>
            <w:b/>
          </w:rPr>
          <w:t>Display</w:t>
        </w:r>
        <w:r w:rsidR="0027669A" w:rsidRPr="00EF0E01">
          <w:rPr>
            <w:rStyle w:val="Hyperlink"/>
            <w:rFonts w:cstheme="minorBidi"/>
          </w:rPr>
          <w:t xml:space="preserve"> </w:t>
        </w:r>
        <w:r w:rsidR="0027669A" w:rsidRPr="00EF0E01">
          <w:rPr>
            <w:rStyle w:val="Hyperlink"/>
            <w:rFonts w:cstheme="minorBidi"/>
            <w:b/>
          </w:rPr>
          <w:t>Settings</w:t>
        </w:r>
        <w:r w:rsidR="0027669A" w:rsidRPr="00EF0E01">
          <w:rPr>
            <w:rStyle w:val="Hyperlink"/>
            <w:rFonts w:cstheme="minorBidi"/>
          </w:rPr>
          <w:t xml:space="preserve"> window</w:t>
        </w:r>
      </w:hyperlink>
      <w:r w:rsidR="00BD4B3F">
        <w:t xml:space="preserve"> and then click the </w:t>
      </w:r>
      <w:r w:rsidR="00BD4B3F" w:rsidRPr="00BD4B3F">
        <w:rPr>
          <w:b/>
        </w:rPr>
        <w:t>Apply</w:t>
      </w:r>
      <w:r w:rsidR="00BD4B3F">
        <w:t xml:space="preserve"> button.</w:t>
      </w:r>
    </w:p>
    <w:p w14:paraId="7D19E271" w14:textId="4ADBC5BE" w:rsidR="00DA784E" w:rsidRDefault="00DC7372" w:rsidP="00596AF4">
      <w:pPr>
        <w:pStyle w:val="CVChapterBodyCopyIndent1"/>
      </w:pPr>
      <w:r>
        <w:t>The configured panel displays</w:t>
      </w:r>
      <w:r w:rsidR="00DA784E">
        <w:t xml:space="preserve"> in the middle</w:t>
      </w:r>
      <w:r w:rsidR="00BC793F">
        <w:t xml:space="preserve"> of the </w:t>
      </w:r>
      <w:r w:rsidR="00434C0C">
        <w:t>monitor</w:t>
      </w:r>
      <w:r w:rsidR="00BC793F">
        <w:t xml:space="preserve"> screen</w:t>
      </w:r>
      <w:r w:rsidR="00DA784E">
        <w:t>.</w:t>
      </w:r>
    </w:p>
    <w:p w14:paraId="700668A5" w14:textId="1D301C97" w:rsidR="00A12F0C" w:rsidRDefault="000E2903" w:rsidP="00BC0B9A">
      <w:pPr>
        <w:pStyle w:val="CVFigure"/>
      </w:pPr>
      <w:r>
        <w:drawing>
          <wp:inline distT="0" distB="0" distL="0" distR="0" wp14:anchorId="59C59D41" wp14:editId="4C8A4599">
            <wp:extent cx="4859079" cy="22979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 DisplaySettingsWindow-Panel1CScreen.png"/>
                    <pic:cNvPicPr/>
                  </pic:nvPicPr>
                  <pic:blipFill>
                    <a:blip r:embed="rId163">
                      <a:extLst>
                        <a:ext uri="{28A0092B-C50C-407E-A947-70E740481C1C}">
                          <a14:useLocalDpi xmlns:a14="http://schemas.microsoft.com/office/drawing/2010/main" val="0"/>
                        </a:ext>
                      </a:extLst>
                    </a:blip>
                    <a:stretch>
                      <a:fillRect/>
                    </a:stretch>
                  </pic:blipFill>
                  <pic:spPr>
                    <a:xfrm>
                      <a:off x="0" y="0"/>
                      <a:ext cx="4872124" cy="2304108"/>
                    </a:xfrm>
                    <a:prstGeom prst="rect">
                      <a:avLst/>
                    </a:prstGeom>
                  </pic:spPr>
                </pic:pic>
              </a:graphicData>
            </a:graphic>
          </wp:inline>
        </w:drawing>
      </w:r>
    </w:p>
    <w:p w14:paraId="07A14FCF" w14:textId="6455A11B" w:rsidR="00FE7F75" w:rsidRDefault="00434C0C" w:rsidP="00861908">
      <w:pPr>
        <w:pStyle w:val="CVFigureCaption"/>
      </w:pPr>
      <w:r>
        <w:t>Monitor</w:t>
      </w:r>
      <w:r w:rsidR="001B4E61">
        <w:t xml:space="preserve"> Screen </w:t>
      </w:r>
      <w:r w:rsidR="00F07FAD">
        <w:t>in</w:t>
      </w:r>
      <w:r w:rsidR="001B4E61">
        <w:t xml:space="preserve"> Single Panel </w:t>
      </w:r>
      <w:r w:rsidR="00F07FAD">
        <w:t>Mode</w:t>
      </w:r>
      <w:r w:rsidR="00D63F8C">
        <w:t>—</w:t>
      </w:r>
      <w:r w:rsidR="00736B20">
        <w:t>Center (C) Position</w:t>
      </w:r>
    </w:p>
    <w:p w14:paraId="69AEDF3C" w14:textId="77777777" w:rsidR="00AE3F8A" w:rsidRDefault="00AE3F8A">
      <w:pPr>
        <w:spacing w:after="0" w:line="240" w:lineRule="auto"/>
        <w:rPr>
          <w:rFonts w:ascii="Calibri" w:hAnsi="Calibri"/>
        </w:rPr>
      </w:pPr>
      <w:r>
        <w:br w:type="page"/>
      </w:r>
    </w:p>
    <w:p w14:paraId="3849AFF1" w14:textId="6C4D39CA" w:rsidR="00596AF4" w:rsidRDefault="00A20809" w:rsidP="00F176C8">
      <w:pPr>
        <w:pStyle w:val="ListNumber"/>
      </w:pPr>
      <w:r>
        <w:lastRenderedPageBreak/>
        <w:t>To position</w:t>
      </w:r>
      <w:r w:rsidR="005A0B49">
        <w:t xml:space="preserve"> </w:t>
      </w:r>
      <w:r>
        <w:t xml:space="preserve">the configured panel </w:t>
      </w:r>
      <w:r w:rsidR="0054733A">
        <w:t>on</w:t>
      </w:r>
      <w:r>
        <w:t xml:space="preserve"> the right </w:t>
      </w:r>
      <w:r w:rsidR="0054733A">
        <w:t xml:space="preserve">side </w:t>
      </w:r>
      <w:r>
        <w:t>of the screen, click the</w:t>
      </w:r>
      <w:r>
        <w:rPr>
          <w:b/>
        </w:rPr>
        <w:t xml:space="preserve"> R</w:t>
      </w:r>
      <w:r>
        <w:t xml:space="preserve"> button in the </w:t>
      </w:r>
      <w:commentRangeStart w:id="60"/>
      <w:commentRangeStart w:id="61"/>
      <w:r w:rsidR="0097674A">
        <w:fldChar w:fldCharType="begin"/>
      </w:r>
      <w:r w:rsidR="0097674A">
        <w:instrText xml:space="preserve"> HYPERLINK \l "DisplaySettingsWindow1PanelSlot" </w:instrText>
      </w:r>
      <w:r w:rsidR="0097674A">
        <w:fldChar w:fldCharType="separate"/>
      </w:r>
      <w:r w:rsidRPr="00EF0E01">
        <w:rPr>
          <w:rStyle w:val="Hyperlink"/>
          <w:rFonts w:cstheme="minorBidi"/>
          <w:b/>
        </w:rPr>
        <w:t>Display</w:t>
      </w:r>
      <w:r w:rsidRPr="00EF0E01">
        <w:rPr>
          <w:rStyle w:val="Hyperlink"/>
          <w:rFonts w:cstheme="minorBidi"/>
        </w:rPr>
        <w:t xml:space="preserve"> </w:t>
      </w:r>
      <w:r w:rsidRPr="00EF0E01">
        <w:rPr>
          <w:rStyle w:val="Hyperlink"/>
          <w:rFonts w:cstheme="minorBidi"/>
          <w:b/>
        </w:rPr>
        <w:t>Settings</w:t>
      </w:r>
      <w:r w:rsidRPr="00EF0E01">
        <w:rPr>
          <w:rStyle w:val="Hyperlink"/>
          <w:rFonts w:cstheme="minorBidi"/>
        </w:rPr>
        <w:t xml:space="preserve"> window</w:t>
      </w:r>
      <w:r w:rsidR="0097674A">
        <w:rPr>
          <w:rStyle w:val="Hyperlink"/>
          <w:rFonts w:cstheme="minorBidi"/>
        </w:rPr>
        <w:fldChar w:fldCharType="end"/>
      </w:r>
      <w:r>
        <w:t xml:space="preserve"> </w:t>
      </w:r>
      <w:commentRangeEnd w:id="60"/>
      <w:r w:rsidR="00005276">
        <w:rPr>
          <w:rStyle w:val="CommentReference"/>
          <w:rFonts w:asciiTheme="minorHAnsi" w:hAnsiTheme="minorHAnsi"/>
        </w:rPr>
        <w:commentReference w:id="60"/>
      </w:r>
      <w:commentRangeEnd w:id="61"/>
      <w:r w:rsidR="006A1A99">
        <w:rPr>
          <w:rStyle w:val="CommentReference"/>
          <w:rFonts w:asciiTheme="minorHAnsi" w:hAnsiTheme="minorHAnsi"/>
        </w:rPr>
        <w:commentReference w:id="61"/>
      </w:r>
      <w:r>
        <w:t xml:space="preserve">and then click the </w:t>
      </w:r>
      <w:r w:rsidRPr="00BD4B3F">
        <w:rPr>
          <w:b/>
        </w:rPr>
        <w:t>Apply</w:t>
      </w:r>
      <w:r>
        <w:t xml:space="preserve"> button.</w:t>
      </w:r>
      <w:r w:rsidR="00F176C8">
        <w:t xml:space="preserve"> </w:t>
      </w:r>
      <w:r w:rsidR="00596AF4">
        <w:t>T</w:t>
      </w:r>
      <w:r w:rsidR="00F176C8">
        <w:t>he configured panel displays</w:t>
      </w:r>
      <w:r w:rsidR="00596AF4">
        <w:t xml:space="preserve"> on the right</w:t>
      </w:r>
      <w:r w:rsidR="00F176C8">
        <w:t xml:space="preserve"> side</w:t>
      </w:r>
      <w:r w:rsidR="00596AF4">
        <w:t xml:space="preserve"> of the </w:t>
      </w:r>
      <w:r w:rsidR="00434C0C">
        <w:t>monitor</w:t>
      </w:r>
      <w:r w:rsidR="00596AF4">
        <w:t xml:space="preserve"> screen.</w:t>
      </w:r>
    </w:p>
    <w:p w14:paraId="30A34AA6" w14:textId="329B5740" w:rsidR="00D94207" w:rsidRDefault="000E2903" w:rsidP="00BC0B9A">
      <w:pPr>
        <w:pStyle w:val="CVFigure"/>
      </w:pPr>
      <w:r>
        <w:drawing>
          <wp:inline distT="0" distB="0" distL="0" distR="0" wp14:anchorId="0C6EF6F6" wp14:editId="675D3831">
            <wp:extent cx="5043882" cy="2381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 DisplaySettingsWindow-Panel1RScreen.png"/>
                    <pic:cNvPicPr/>
                  </pic:nvPicPr>
                  <pic:blipFill>
                    <a:blip r:embed="rId164">
                      <a:extLst>
                        <a:ext uri="{28A0092B-C50C-407E-A947-70E740481C1C}">
                          <a14:useLocalDpi xmlns:a14="http://schemas.microsoft.com/office/drawing/2010/main" val="0"/>
                        </a:ext>
                      </a:extLst>
                    </a:blip>
                    <a:stretch>
                      <a:fillRect/>
                    </a:stretch>
                  </pic:blipFill>
                  <pic:spPr>
                    <a:xfrm>
                      <a:off x="0" y="0"/>
                      <a:ext cx="5056722" cy="2387312"/>
                    </a:xfrm>
                    <a:prstGeom prst="rect">
                      <a:avLst/>
                    </a:prstGeom>
                  </pic:spPr>
                </pic:pic>
              </a:graphicData>
            </a:graphic>
          </wp:inline>
        </w:drawing>
      </w:r>
    </w:p>
    <w:p w14:paraId="04487212" w14:textId="32C01F78" w:rsidR="003227EF" w:rsidRDefault="00434C0C" w:rsidP="00896CCA">
      <w:pPr>
        <w:pStyle w:val="CVFigureCaption"/>
      </w:pPr>
      <w:r>
        <w:t>Monitor</w:t>
      </w:r>
      <w:r w:rsidR="001B4E61">
        <w:t xml:space="preserve"> Screen </w:t>
      </w:r>
      <w:r w:rsidR="00F07FAD">
        <w:t>in</w:t>
      </w:r>
      <w:r w:rsidR="001B4E61">
        <w:t xml:space="preserve"> </w:t>
      </w:r>
      <w:r w:rsidR="00F07FAD">
        <w:t>Single Panel Mode</w:t>
      </w:r>
      <w:r w:rsidR="00D63F8C">
        <w:t>—</w:t>
      </w:r>
      <w:r w:rsidR="00065310">
        <w:t>Right (R) Position</w:t>
      </w:r>
    </w:p>
    <w:p w14:paraId="7BF9CFA6" w14:textId="1EBBAB0F" w:rsidR="00054117" w:rsidRDefault="00CC5E27" w:rsidP="00811A4F">
      <w:pPr>
        <w:pStyle w:val="CVChapterBodyCopyIndent1"/>
      </w:pPr>
      <w:r>
        <w:t xml:space="preserve">When you assign the </w:t>
      </w:r>
      <w:r w:rsidR="00A2080D">
        <w:rPr>
          <w:b/>
        </w:rPr>
        <w:t>Coreo View-</w:t>
      </w:r>
      <w:r w:rsidRPr="00811A4F">
        <w:rPr>
          <w:b/>
        </w:rPr>
        <w:t>Bed View</w:t>
      </w:r>
      <w:r w:rsidR="00BC47B4">
        <w:t xml:space="preserve"> application </w:t>
      </w:r>
      <w:r>
        <w:t xml:space="preserve">to the single panel slot in the </w:t>
      </w:r>
      <w:r w:rsidRPr="00811A4F">
        <w:rPr>
          <w:b/>
        </w:rPr>
        <w:t>Display Settings</w:t>
      </w:r>
      <w:r>
        <w:t xml:space="preserve"> window and apply the configuration to the screen, </w:t>
      </w:r>
      <w:r w:rsidR="007E21EE">
        <w:t xml:space="preserve">the </w:t>
      </w:r>
      <w:r w:rsidR="00BC47B4">
        <w:t xml:space="preserve">configured panel with the Bed view application stretches </w:t>
      </w:r>
      <w:r>
        <w:t xml:space="preserve">across the entire width of the </w:t>
      </w:r>
      <w:r w:rsidR="00434C0C">
        <w:t>monitor screen</w:t>
      </w:r>
      <w:r w:rsidR="007E21EE" w:rsidRPr="00433B2A">
        <w:t>.</w:t>
      </w:r>
    </w:p>
    <w:p w14:paraId="0396F3AE" w14:textId="60D44326" w:rsidR="00E46DE7" w:rsidRDefault="000E2903" w:rsidP="00BC47B4">
      <w:pPr>
        <w:pStyle w:val="CVFigure"/>
      </w:pPr>
      <w:r>
        <w:drawing>
          <wp:inline distT="0" distB="0" distL="0" distR="0" wp14:anchorId="4A20EFD5" wp14:editId="59A73C6A">
            <wp:extent cx="5181153" cy="2457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 Single panel - Bed View.png"/>
                    <pic:cNvPicPr/>
                  </pic:nvPicPr>
                  <pic:blipFill>
                    <a:blip r:embed="rId165">
                      <a:extLst>
                        <a:ext uri="{28A0092B-C50C-407E-A947-70E740481C1C}">
                          <a14:useLocalDpi xmlns:a14="http://schemas.microsoft.com/office/drawing/2010/main" val="0"/>
                        </a:ext>
                      </a:extLst>
                    </a:blip>
                    <a:stretch>
                      <a:fillRect/>
                    </a:stretch>
                  </pic:blipFill>
                  <pic:spPr>
                    <a:xfrm>
                      <a:off x="0" y="0"/>
                      <a:ext cx="5192161" cy="2462671"/>
                    </a:xfrm>
                    <a:prstGeom prst="rect">
                      <a:avLst/>
                    </a:prstGeom>
                  </pic:spPr>
                </pic:pic>
              </a:graphicData>
            </a:graphic>
          </wp:inline>
        </w:drawing>
      </w:r>
    </w:p>
    <w:p w14:paraId="55F02A0F" w14:textId="732B34CD" w:rsidR="00BC47B4" w:rsidRDefault="00434C0C" w:rsidP="00BC47B4">
      <w:pPr>
        <w:pStyle w:val="CVFigureCaption"/>
      </w:pPr>
      <w:r>
        <w:t>Monitor</w:t>
      </w:r>
      <w:r w:rsidR="001B4E61">
        <w:t xml:space="preserve"> Screen </w:t>
      </w:r>
      <w:r w:rsidR="00F07FAD">
        <w:t>in</w:t>
      </w:r>
      <w:r w:rsidR="001B4E61">
        <w:t xml:space="preserve"> </w:t>
      </w:r>
      <w:r w:rsidR="00F07FAD">
        <w:t>Single Panel Mode</w:t>
      </w:r>
      <w:r w:rsidR="00D63F8C">
        <w:t>—</w:t>
      </w:r>
      <w:r w:rsidR="00B77ACA">
        <w:t>Bed View</w:t>
      </w:r>
    </w:p>
    <w:p w14:paraId="0C24E7F2" w14:textId="77777777" w:rsidR="00AE3F8A" w:rsidRDefault="00AE3F8A">
      <w:pPr>
        <w:spacing w:after="0" w:line="240" w:lineRule="auto"/>
        <w:rPr>
          <w:rFonts w:ascii="Calibri" w:hAnsi="Calibri"/>
          <w:color w:val="000000" w:themeColor="text1"/>
        </w:rPr>
      </w:pPr>
      <w:r>
        <w:br w:type="page"/>
      </w:r>
    </w:p>
    <w:p w14:paraId="4F852C72" w14:textId="19772DCE" w:rsidR="00BC47B4" w:rsidRDefault="00BC47B4" w:rsidP="00BC47B4">
      <w:pPr>
        <w:pStyle w:val="CVChapterBodyCopyIndent1"/>
      </w:pPr>
      <w:r>
        <w:lastRenderedPageBreak/>
        <w:t xml:space="preserve">Similarly, when you assign the </w:t>
      </w:r>
      <w:r w:rsidR="00D63F8C">
        <w:rPr>
          <w:b/>
        </w:rPr>
        <w:t>Coreo View</w:t>
      </w:r>
      <w:r w:rsidR="00A2080D">
        <w:rPr>
          <w:b/>
        </w:rPr>
        <w:t>-</w:t>
      </w:r>
      <w:r w:rsidRPr="00811A4F">
        <w:rPr>
          <w:b/>
        </w:rPr>
        <w:t>Geomap View</w:t>
      </w:r>
      <w:r>
        <w:t xml:space="preserve"> application to the single panel slot in the </w:t>
      </w:r>
      <w:r w:rsidRPr="00811A4F">
        <w:rPr>
          <w:b/>
        </w:rPr>
        <w:t>Display Settings</w:t>
      </w:r>
      <w:r>
        <w:t xml:space="preserve"> window and apply the configuration to the screen, the configured panel with the Geomap view application stretches across the entire width of the </w:t>
      </w:r>
      <w:r w:rsidR="00434C0C">
        <w:t>monitor</w:t>
      </w:r>
      <w:r w:rsidRPr="00433B2A">
        <w:t xml:space="preserve"> scree</w:t>
      </w:r>
      <w:r>
        <w:t>n</w:t>
      </w:r>
      <w:r w:rsidRPr="00433B2A">
        <w:t>.</w:t>
      </w:r>
    </w:p>
    <w:p w14:paraId="40DD9757" w14:textId="06186FD3" w:rsidR="002F5990" w:rsidRDefault="000E2903" w:rsidP="00BC47B4">
      <w:pPr>
        <w:pStyle w:val="CVFigure"/>
      </w:pPr>
      <w:r>
        <w:drawing>
          <wp:inline distT="0" distB="0" distL="0" distR="0" wp14:anchorId="7286A247" wp14:editId="34F7887A">
            <wp:extent cx="4162425" cy="19747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9 Single panel - GeoMap View.png"/>
                    <pic:cNvPicPr/>
                  </pic:nvPicPr>
                  <pic:blipFill>
                    <a:blip r:embed="rId166">
                      <a:extLst>
                        <a:ext uri="{28A0092B-C50C-407E-A947-70E740481C1C}">
                          <a14:useLocalDpi xmlns:a14="http://schemas.microsoft.com/office/drawing/2010/main" val="0"/>
                        </a:ext>
                      </a:extLst>
                    </a:blip>
                    <a:stretch>
                      <a:fillRect/>
                    </a:stretch>
                  </pic:blipFill>
                  <pic:spPr>
                    <a:xfrm>
                      <a:off x="0" y="0"/>
                      <a:ext cx="4176397" cy="1981372"/>
                    </a:xfrm>
                    <a:prstGeom prst="rect">
                      <a:avLst/>
                    </a:prstGeom>
                  </pic:spPr>
                </pic:pic>
              </a:graphicData>
            </a:graphic>
          </wp:inline>
        </w:drawing>
      </w:r>
    </w:p>
    <w:p w14:paraId="123AC1EC" w14:textId="642459CF" w:rsidR="00BC47B4" w:rsidRPr="00E86945" w:rsidRDefault="00434C0C" w:rsidP="004F0163">
      <w:pPr>
        <w:pStyle w:val="CVFigureCaption"/>
      </w:pPr>
      <w:r>
        <w:t>Monitor</w:t>
      </w:r>
      <w:r w:rsidR="001B4E61">
        <w:t xml:space="preserve"> Screen </w:t>
      </w:r>
      <w:r w:rsidR="00F07FAD">
        <w:t>in</w:t>
      </w:r>
      <w:r w:rsidR="001B4E61">
        <w:t xml:space="preserve"> </w:t>
      </w:r>
      <w:r w:rsidR="00F07FAD">
        <w:t>Single Panel Mode</w:t>
      </w:r>
      <w:r w:rsidR="00D63F8C">
        <w:t>—</w:t>
      </w:r>
      <w:r w:rsidR="001B4E61">
        <w:t>Geo</w:t>
      </w:r>
      <w:r w:rsidR="00B77ACA">
        <w:t>-</w:t>
      </w:r>
      <w:r w:rsidR="001B4E61">
        <w:t>Map</w:t>
      </w:r>
      <w:r w:rsidR="00B77ACA">
        <w:t xml:space="preserve"> View</w:t>
      </w:r>
    </w:p>
    <w:p w14:paraId="452A4E9E" w14:textId="7B154AFB" w:rsidR="00E417F1" w:rsidRDefault="00E417F1" w:rsidP="00E417F1">
      <w:pPr>
        <w:pStyle w:val="Heading2"/>
      </w:pPr>
      <w:bookmarkStart w:id="62" w:name="_Toc25574508"/>
      <w:r>
        <w:t>Pin an Application to the Toolbar</w:t>
      </w:r>
      <w:bookmarkEnd w:id="62"/>
    </w:p>
    <w:p w14:paraId="1CD36348" w14:textId="6F6D808D" w:rsidR="004A066A" w:rsidRDefault="004A066A" w:rsidP="004A066A">
      <w:pPr>
        <w:pStyle w:val="CVChapterBodyCopy"/>
      </w:pPr>
      <w:r>
        <w:t xml:space="preserve">You can customize the toolbar by pinning applications to it. </w:t>
      </w:r>
      <w:r w:rsidR="005D7634">
        <w:t>Y</w:t>
      </w:r>
      <w:r>
        <w:t>ou</w:t>
      </w:r>
      <w:r w:rsidR="005D7634">
        <w:t xml:space="preserve"> can</w:t>
      </w:r>
      <w:r>
        <w:t xml:space="preserve"> switch bet</w:t>
      </w:r>
      <w:r w:rsidR="005D7634">
        <w:t xml:space="preserve">ween applications and apply them </w:t>
      </w:r>
      <w:r>
        <w:t xml:space="preserve">to the screen quickly. When you select a pinned application from the toolbar and apply </w:t>
      </w:r>
      <w:r w:rsidR="008C22DC">
        <w:t xml:space="preserve">it </w:t>
      </w:r>
      <w:r w:rsidR="005D7634">
        <w:t>to the UEE screen</w:t>
      </w:r>
      <w:r>
        <w:t>, it displays in a single panel mode</w:t>
      </w:r>
      <w:r w:rsidR="005D7634">
        <w:t xml:space="preserve"> on the monitor</w:t>
      </w:r>
      <w:r>
        <w:t>.</w:t>
      </w:r>
    </w:p>
    <w:p w14:paraId="059CE4FF" w14:textId="780EE572" w:rsidR="004A066A" w:rsidRDefault="004A066A" w:rsidP="004A066A">
      <w:pPr>
        <w:pStyle w:val="CVChapterBodyCopy"/>
      </w:pPr>
      <w:r>
        <w:t>Follow these steps to pin an application to the toolbar:</w:t>
      </w:r>
    </w:p>
    <w:p w14:paraId="1C9517E0" w14:textId="0FD2170F" w:rsidR="00473C7C" w:rsidRDefault="00473C7C" w:rsidP="00115482">
      <w:pPr>
        <w:pStyle w:val="ListNumber"/>
        <w:numPr>
          <w:ilvl w:val="0"/>
          <w:numId w:val="24"/>
        </w:numPr>
      </w:pPr>
      <w:r>
        <w:rPr>
          <w:noProof/>
          <w:lang w:val="en-IN" w:eastAsia="en-IN"/>
        </w:rPr>
        <w:drawing>
          <wp:anchor distT="0" distB="0" distL="114300" distR="114300" simplePos="0" relativeHeight="251666432" behindDoc="0" locked="0" layoutInCell="1" allowOverlap="1" wp14:anchorId="1EC1BE80" wp14:editId="617F3EA0">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7">
                      <a:extLst>
                        <a:ext uri="{BEBA8EAE-BF5A-486C-A8C5-ECC9F3942E4B}">
                          <a14:imgProps xmlns:a14="http://schemas.microsoft.com/office/drawing/2010/main">
                            <a14:imgLayer r:embed="rId168">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CF58E4">
        <w:rPr>
          <w:b/>
        </w:rPr>
        <w:t>Display</w:t>
      </w:r>
      <w:r>
        <w:t xml:space="preserve"> </w:t>
      </w:r>
      <w:r w:rsidRPr="00CF58E4">
        <w:rPr>
          <w:b/>
        </w:rPr>
        <w:t>settings</w:t>
      </w:r>
      <w:r>
        <w:t xml:space="preserve"> button or click anywhere in the blank panel frame to open the </w:t>
      </w:r>
      <w:r w:rsidRPr="00CF58E4">
        <w:rPr>
          <w:b/>
        </w:rPr>
        <w:t>Display</w:t>
      </w:r>
      <w:r>
        <w:t xml:space="preserve"> </w:t>
      </w:r>
      <w:r w:rsidRPr="00CF58E4">
        <w:rPr>
          <w:b/>
        </w:rPr>
        <w:t>Settings</w:t>
      </w:r>
      <w:r>
        <w:t xml:space="preserve"> window.</w:t>
      </w:r>
    </w:p>
    <w:p w14:paraId="6E854C88" w14:textId="49980438" w:rsidR="00473C7C" w:rsidRDefault="000E2903" w:rsidP="00DE54AD">
      <w:pPr>
        <w:pStyle w:val="CVFigure"/>
      </w:pPr>
      <w:r>
        <w:drawing>
          <wp:inline distT="0" distB="0" distL="0" distR="0" wp14:anchorId="67E6ABE3" wp14:editId="767C3827">
            <wp:extent cx="3714750" cy="30289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 Edit Toolbar button.png"/>
                    <pic:cNvPicPr/>
                  </pic:nvPicPr>
                  <pic:blipFill>
                    <a:blip r:embed="rId169">
                      <a:extLst>
                        <a:ext uri="{28A0092B-C50C-407E-A947-70E740481C1C}">
                          <a14:useLocalDpi xmlns:a14="http://schemas.microsoft.com/office/drawing/2010/main" val="0"/>
                        </a:ext>
                      </a:extLst>
                    </a:blip>
                    <a:stretch>
                      <a:fillRect/>
                    </a:stretch>
                  </pic:blipFill>
                  <pic:spPr>
                    <a:xfrm>
                      <a:off x="0" y="0"/>
                      <a:ext cx="3722560" cy="3035351"/>
                    </a:xfrm>
                    <a:prstGeom prst="rect">
                      <a:avLst/>
                    </a:prstGeom>
                  </pic:spPr>
                </pic:pic>
              </a:graphicData>
            </a:graphic>
          </wp:inline>
        </w:drawing>
      </w:r>
    </w:p>
    <w:p w14:paraId="48F5A292" w14:textId="1EEEBBBE" w:rsidR="00DE54AD" w:rsidRDefault="00DE54AD" w:rsidP="00DE54AD">
      <w:pPr>
        <w:pStyle w:val="CVFigureCaption"/>
      </w:pPr>
      <w:r>
        <w:lastRenderedPageBreak/>
        <w:t>Display Settings Window—Edit</w:t>
      </w:r>
      <w:r w:rsidR="001962F1">
        <w:t xml:space="preserve"> </w:t>
      </w:r>
      <w:r>
        <w:t>Tool</w:t>
      </w:r>
      <w:r w:rsidR="008C22DC">
        <w:t>b</w:t>
      </w:r>
      <w:r>
        <w:t>ar Button</w:t>
      </w:r>
    </w:p>
    <w:p w14:paraId="1767CFAC" w14:textId="77777777" w:rsidR="001962F1" w:rsidRDefault="001962F1" w:rsidP="001962F1">
      <w:pPr>
        <w:pStyle w:val="ListNumber"/>
      </w:pPr>
      <w:r>
        <w:t xml:space="preserve">Click the </w:t>
      </w:r>
      <w:r w:rsidRPr="00DE54AD">
        <w:rPr>
          <w:b/>
        </w:rPr>
        <w:t>Edit</w:t>
      </w:r>
      <w:r>
        <w:t xml:space="preserve"> </w:t>
      </w:r>
      <w:r w:rsidRPr="00DE54AD">
        <w:rPr>
          <w:b/>
        </w:rPr>
        <w:t>toolbar</w:t>
      </w:r>
      <w:r>
        <w:t xml:space="preserve"> button.</w:t>
      </w:r>
    </w:p>
    <w:p w14:paraId="55E66C1D" w14:textId="3215423C" w:rsidR="00E417F1" w:rsidRDefault="00907920" w:rsidP="00907920">
      <w:pPr>
        <w:pStyle w:val="CVChapterBodyCopyIndent1"/>
      </w:pPr>
      <w:r>
        <w:t xml:space="preserve">In the </w:t>
      </w:r>
      <w:r w:rsidRPr="00907920">
        <w:rPr>
          <w:b/>
        </w:rPr>
        <w:t>Select</w:t>
      </w:r>
      <w:r>
        <w:t xml:space="preserve"> </w:t>
      </w:r>
      <w:r w:rsidRPr="00907920">
        <w:rPr>
          <w:b/>
        </w:rPr>
        <w:t>Applications</w:t>
      </w:r>
      <w:r>
        <w:t xml:space="preserve"> group, each application slot has a pin icon displayed at the upper right corner of the slot</w:t>
      </w:r>
      <w:r w:rsidR="008C22DC">
        <w:t>-frame</w:t>
      </w:r>
      <w:r>
        <w:t>. The grey pin indicates that the application is not pinned to the toolbar.</w:t>
      </w:r>
    </w:p>
    <w:p w14:paraId="2F2F24B8" w14:textId="64C715DF" w:rsidR="000A1B7B" w:rsidRDefault="000E2903" w:rsidP="00A52A04">
      <w:pPr>
        <w:pStyle w:val="CVFigure"/>
      </w:pPr>
      <w:r>
        <w:drawing>
          <wp:inline distT="0" distB="0" distL="0" distR="0" wp14:anchorId="449EF270" wp14:editId="10B1BD05">
            <wp:extent cx="3886200" cy="31516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1 Unpinned Applications.png"/>
                    <pic:cNvPicPr/>
                  </pic:nvPicPr>
                  <pic:blipFill>
                    <a:blip r:embed="rId170">
                      <a:extLst>
                        <a:ext uri="{28A0092B-C50C-407E-A947-70E740481C1C}">
                          <a14:useLocalDpi xmlns:a14="http://schemas.microsoft.com/office/drawing/2010/main" val="0"/>
                        </a:ext>
                      </a:extLst>
                    </a:blip>
                    <a:stretch>
                      <a:fillRect/>
                    </a:stretch>
                  </pic:blipFill>
                  <pic:spPr>
                    <a:xfrm>
                      <a:off x="0" y="0"/>
                      <a:ext cx="3907626" cy="3169067"/>
                    </a:xfrm>
                    <a:prstGeom prst="rect">
                      <a:avLst/>
                    </a:prstGeom>
                  </pic:spPr>
                </pic:pic>
              </a:graphicData>
            </a:graphic>
          </wp:inline>
        </w:drawing>
      </w:r>
    </w:p>
    <w:p w14:paraId="70859E4B" w14:textId="6EA96CC6" w:rsidR="00A52A04" w:rsidRDefault="008947AA" w:rsidP="00A52A04">
      <w:pPr>
        <w:pStyle w:val="CVFigureCaption"/>
      </w:pPr>
      <w:r>
        <w:t>Display Settings Window—Edit ToolBar—Unpinned Applications</w:t>
      </w:r>
    </w:p>
    <w:p w14:paraId="4943696C" w14:textId="342FA323" w:rsidR="000A1B7B" w:rsidRDefault="000A1B7B" w:rsidP="00A52A04">
      <w:pPr>
        <w:pStyle w:val="ListNumber"/>
      </w:pPr>
      <w:r>
        <w:t>Click the application slot and select the application that you want to pin to the toolbar.</w:t>
      </w:r>
      <w:r w:rsidR="00D97FDB">
        <w:t xml:space="preserve"> On selecting</w:t>
      </w:r>
      <w:r w:rsidR="00E45591">
        <w:t xml:space="preserve"> the application</w:t>
      </w:r>
      <w:r w:rsidR="00D97FDB">
        <w:t xml:space="preserve">, the grey color pin changes to </w:t>
      </w:r>
      <w:r w:rsidR="008C22DC">
        <w:t xml:space="preserve">a </w:t>
      </w:r>
      <w:r w:rsidR="00D97FDB">
        <w:t>blue color</w:t>
      </w:r>
      <w:r w:rsidR="00E45591">
        <w:t>,</w:t>
      </w:r>
      <w:r w:rsidR="00D97FDB">
        <w:t xml:space="preserve"> indicating that the application is pinned to the toolbar</w:t>
      </w:r>
      <w:r w:rsidR="005750E4">
        <w:t>.</w:t>
      </w:r>
    </w:p>
    <w:p w14:paraId="77BBA732" w14:textId="1E33A09C" w:rsidR="005750E4" w:rsidRDefault="000E2903" w:rsidP="005750E4">
      <w:pPr>
        <w:pStyle w:val="CVFigure"/>
      </w:pPr>
      <w:r>
        <w:drawing>
          <wp:inline distT="0" distB="0" distL="0" distR="0" wp14:anchorId="3DA533C6" wp14:editId="4C1DCEB8">
            <wp:extent cx="3381375" cy="279628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2 Pinned Applications.png"/>
                    <pic:cNvPicPr/>
                  </pic:nvPicPr>
                  <pic:blipFill>
                    <a:blip r:embed="rId171">
                      <a:extLst>
                        <a:ext uri="{28A0092B-C50C-407E-A947-70E740481C1C}">
                          <a14:useLocalDpi xmlns:a14="http://schemas.microsoft.com/office/drawing/2010/main" val="0"/>
                        </a:ext>
                      </a:extLst>
                    </a:blip>
                    <a:stretch>
                      <a:fillRect/>
                    </a:stretch>
                  </pic:blipFill>
                  <pic:spPr>
                    <a:xfrm>
                      <a:off x="0" y="0"/>
                      <a:ext cx="3401747" cy="2813134"/>
                    </a:xfrm>
                    <a:prstGeom prst="rect">
                      <a:avLst/>
                    </a:prstGeom>
                  </pic:spPr>
                </pic:pic>
              </a:graphicData>
            </a:graphic>
          </wp:inline>
        </w:drawing>
      </w:r>
    </w:p>
    <w:p w14:paraId="3A7CE383" w14:textId="54F246BC" w:rsidR="005750E4" w:rsidRDefault="008947AA" w:rsidP="008947AA">
      <w:pPr>
        <w:pStyle w:val="CVFigureCaption"/>
      </w:pPr>
      <w:r>
        <w:lastRenderedPageBreak/>
        <w:t>Display Settings Window—Edit ToolBar—Pinned Applications</w:t>
      </w:r>
    </w:p>
    <w:p w14:paraId="73979BC9" w14:textId="08A81BFD" w:rsidR="007C4479" w:rsidRDefault="0073213C" w:rsidP="007817B2">
      <w:pPr>
        <w:pStyle w:val="ListNumber"/>
      </w:pPr>
      <w:r>
        <w:t xml:space="preserve">Click the </w:t>
      </w:r>
      <w:r w:rsidRPr="007C4479">
        <w:rPr>
          <w:b/>
        </w:rPr>
        <w:t>Save Toolbar</w:t>
      </w:r>
      <w:r>
        <w:t xml:space="preserve"> button to save the changes that you made to the toolbar.</w:t>
      </w:r>
      <w:r w:rsidR="00D03B0B">
        <w:t xml:space="preserve"> The p</w:t>
      </w:r>
      <w:r w:rsidR="005D7634">
        <w:t>inned applications display</w:t>
      </w:r>
      <w:r w:rsidR="00D03B0B">
        <w:t xml:space="preserve"> on the toolbar. </w:t>
      </w:r>
      <w:r w:rsidR="005A1302">
        <w:t>When you apply an application to the screen, its ic</w:t>
      </w:r>
      <w:r w:rsidR="00A86B2D">
        <w:t>on on the toolbar highlights</w:t>
      </w:r>
      <w:r w:rsidR="00287B6D">
        <w:t>.</w:t>
      </w:r>
    </w:p>
    <w:p w14:paraId="7A3DB1C4" w14:textId="28448E00" w:rsidR="00D51685" w:rsidRDefault="000E2903" w:rsidP="00206445">
      <w:pPr>
        <w:pStyle w:val="CVFigure"/>
        <w:jc w:val="both"/>
      </w:pPr>
      <w:r>
        <w:drawing>
          <wp:inline distT="0" distB="0" distL="0" distR="0" wp14:anchorId="69086A24" wp14:editId="4084F2F8">
            <wp:extent cx="4850042" cy="2826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3 PinnedApplications.png"/>
                    <pic:cNvPicPr/>
                  </pic:nvPicPr>
                  <pic:blipFill>
                    <a:blip r:embed="rId172">
                      <a:extLst>
                        <a:ext uri="{28A0092B-C50C-407E-A947-70E740481C1C}">
                          <a14:useLocalDpi xmlns:a14="http://schemas.microsoft.com/office/drawing/2010/main" val="0"/>
                        </a:ext>
                      </a:extLst>
                    </a:blip>
                    <a:stretch>
                      <a:fillRect/>
                    </a:stretch>
                  </pic:blipFill>
                  <pic:spPr>
                    <a:xfrm>
                      <a:off x="0" y="0"/>
                      <a:ext cx="4864962" cy="2835080"/>
                    </a:xfrm>
                    <a:prstGeom prst="rect">
                      <a:avLst/>
                    </a:prstGeom>
                  </pic:spPr>
                </pic:pic>
              </a:graphicData>
            </a:graphic>
          </wp:inline>
        </w:drawing>
      </w:r>
    </w:p>
    <w:p w14:paraId="17A2DF44" w14:textId="1333F366" w:rsidR="003E7828" w:rsidRDefault="008947AA" w:rsidP="00D03B0B">
      <w:pPr>
        <w:pStyle w:val="CVFigureCaption"/>
      </w:pPr>
      <w:r>
        <w:t>UEE Screen—Pinned Applications</w:t>
      </w:r>
    </w:p>
    <w:p w14:paraId="5A9D92E8" w14:textId="3CBABF6D" w:rsidR="005D7634" w:rsidRDefault="00287B6D" w:rsidP="00287B6D">
      <w:pPr>
        <w:pStyle w:val="CVChapterBodyCopyIndent1"/>
      </w:pPr>
      <w:r>
        <w:t>This pinned application displays in a single panel mode on the monitor screen.</w:t>
      </w:r>
    </w:p>
    <w:p w14:paraId="7E245010" w14:textId="4713B899" w:rsidR="003778F9" w:rsidRDefault="003778F9" w:rsidP="003778F9">
      <w:pPr>
        <w:pStyle w:val="Heading1"/>
      </w:pPr>
      <w:bookmarkStart w:id="63" w:name="_Toc25574509"/>
      <w:r>
        <w:t xml:space="preserve">Creating </w:t>
      </w:r>
      <w:r w:rsidR="0073422A">
        <w:t xml:space="preserve">Presets for Multi-Panel </w:t>
      </w:r>
      <w:r w:rsidR="00833FFA">
        <w:t>Mode</w:t>
      </w:r>
      <w:bookmarkEnd w:id="63"/>
    </w:p>
    <w:p w14:paraId="1180BA6B" w14:textId="0B57DE07" w:rsidR="009A1785" w:rsidRDefault="009A1785" w:rsidP="009A1785">
      <w:pPr>
        <w:pStyle w:val="CVChapterBodyCopy"/>
      </w:pPr>
      <w:bookmarkStart w:id="64" w:name="_Configure_a_Double"/>
      <w:bookmarkEnd w:id="64"/>
      <w:r>
        <w:t>UEE gives you the flexibility to view the applications that you have access to through a 2-panel, or a 3-panel display.</w:t>
      </w:r>
    </w:p>
    <w:p w14:paraId="5CBA5288" w14:textId="62219001" w:rsidR="009A1785" w:rsidRDefault="009A1785" w:rsidP="00E235E3">
      <w:pPr>
        <w:pStyle w:val="CVChapterBodyCopy"/>
      </w:pPr>
      <w:r>
        <w:t>You can assign two different applications to two different panels/monitors or three applications to three panels/monitors and save these configurations as presets.</w:t>
      </w:r>
    </w:p>
    <w:p w14:paraId="4C34A0FB" w14:textId="1153F3BD" w:rsidR="00E235E3" w:rsidRDefault="00E235E3" w:rsidP="00E235E3">
      <w:pPr>
        <w:pStyle w:val="CVChapterBodyCopy"/>
      </w:pPr>
      <w:r>
        <w:t xml:space="preserve">Presets help you to store the most frequently used configurations for later use. You can also pin the presets to the toolbar. </w:t>
      </w:r>
      <w:r w:rsidR="002A32B2">
        <w:t>Pinning presets to the toolbar</w:t>
      </w:r>
      <w:r>
        <w:t xml:space="preserve"> helps you to customize the toolbar to store and access the most frequently used presets with ease.</w:t>
      </w:r>
    </w:p>
    <w:p w14:paraId="0DC0DE76" w14:textId="6B89C3D9" w:rsidR="00333C64" w:rsidRDefault="00E44D34" w:rsidP="00AF26F0">
      <w:pPr>
        <w:pStyle w:val="Heading2"/>
      </w:pPr>
      <w:bookmarkStart w:id="65" w:name="_Toc25574510"/>
      <w:r>
        <w:t xml:space="preserve">Configure a </w:t>
      </w:r>
      <w:r w:rsidR="00A86B2D">
        <w:t>2</w:t>
      </w:r>
      <w:r w:rsidR="00EB2D16">
        <w:t>-</w:t>
      </w:r>
      <w:r w:rsidR="00833FFA">
        <w:t>Panel View</w:t>
      </w:r>
      <w:bookmarkEnd w:id="65"/>
    </w:p>
    <w:p w14:paraId="355DEDF7" w14:textId="2B4E82BC" w:rsidR="008C5CD1" w:rsidRDefault="008C5CD1" w:rsidP="008C5CD1">
      <w:pPr>
        <w:pStyle w:val="CVChapterBodyCopy"/>
      </w:pPr>
      <w:r>
        <w:t xml:space="preserve">Follow these steps to configure a </w:t>
      </w:r>
      <w:r w:rsidR="00106B6E">
        <w:t>2-</w:t>
      </w:r>
      <w:r>
        <w:t>panel view</w:t>
      </w:r>
      <w:r w:rsidR="00793D54">
        <w:t xml:space="preserve"> in the </w:t>
      </w:r>
      <w:r w:rsidR="00793D54" w:rsidRPr="00983097">
        <w:rPr>
          <w:b/>
        </w:rPr>
        <w:t>Display</w:t>
      </w:r>
      <w:r w:rsidR="00793D54">
        <w:t xml:space="preserve"> </w:t>
      </w:r>
      <w:r w:rsidR="00793D54" w:rsidRPr="00983097">
        <w:rPr>
          <w:b/>
        </w:rPr>
        <w:t>Settings</w:t>
      </w:r>
      <w:r w:rsidR="00793D54">
        <w:t xml:space="preserve"> window</w:t>
      </w:r>
      <w:r>
        <w:t xml:space="preserve"> </w:t>
      </w:r>
      <w:r w:rsidR="00793D54">
        <w:t>and apply it on</w:t>
      </w:r>
      <w:r>
        <w:t xml:space="preserve"> the UEE screen of your </w:t>
      </w:r>
      <w:r w:rsidR="00434C0C">
        <w:t>monitor</w:t>
      </w:r>
      <w:r>
        <w:t>:</w:t>
      </w:r>
    </w:p>
    <w:p w14:paraId="58929DA5" w14:textId="43A4B20D" w:rsidR="00992B04" w:rsidRDefault="00992B04" w:rsidP="00115482">
      <w:pPr>
        <w:pStyle w:val="ListNumber"/>
        <w:numPr>
          <w:ilvl w:val="0"/>
          <w:numId w:val="22"/>
        </w:numPr>
      </w:pPr>
      <w:r>
        <w:t xml:space="preserve">Click the </w:t>
      </w:r>
      <w:r w:rsidRPr="00A875B7">
        <w:t>UEE</w:t>
      </w:r>
      <w:r>
        <w:t xml:space="preserve"> </w:t>
      </w:r>
      <w:r w:rsidRPr="00A875B7">
        <w:t>application</w:t>
      </w:r>
      <w:r>
        <w:t xml:space="preserve"> </w:t>
      </w:r>
      <w:r w:rsidRPr="00A875B7">
        <w:t>on the</w:t>
      </w:r>
      <w:r>
        <w:t xml:space="preserve"> </w:t>
      </w:r>
      <w:commentRangeStart w:id="66"/>
      <w:commentRangeStart w:id="67"/>
      <w:r w:rsidR="0097674A">
        <w:fldChar w:fldCharType="begin"/>
      </w:r>
      <w:r w:rsidR="0097674A">
        <w:instrText xml:space="preserve"> HYPERLINK \l "NavvisLandingScreen" </w:instrText>
      </w:r>
      <w:r w:rsidR="0097674A">
        <w:fldChar w:fldCharType="separate"/>
      </w:r>
      <w:r w:rsidR="001732A4">
        <w:rPr>
          <w:rStyle w:val="Hyperlink"/>
          <w:rFonts w:cstheme="minorBidi"/>
          <w:b/>
        </w:rPr>
        <w:t>Coreo</w:t>
      </w:r>
      <w:r w:rsidR="00182902">
        <w:rPr>
          <w:rStyle w:val="Hyperlink"/>
          <w:rFonts w:cstheme="minorBidi"/>
          <w:b/>
        </w:rPr>
        <w:t xml:space="preserve"> L</w:t>
      </w:r>
      <w:r w:rsidRPr="00182902">
        <w:rPr>
          <w:rStyle w:val="Hyperlink"/>
          <w:rFonts w:cstheme="minorBidi"/>
          <w:b/>
        </w:rPr>
        <w:t>anding</w:t>
      </w:r>
      <w:r w:rsidRPr="00182902">
        <w:rPr>
          <w:rStyle w:val="Hyperlink"/>
          <w:rFonts w:cstheme="minorBidi"/>
        </w:rPr>
        <w:t xml:space="preserve"> screen</w:t>
      </w:r>
      <w:r w:rsidR="0097674A">
        <w:rPr>
          <w:rStyle w:val="Hyperlink"/>
          <w:rFonts w:cstheme="minorBidi"/>
        </w:rPr>
        <w:fldChar w:fldCharType="end"/>
      </w:r>
      <w:commentRangeEnd w:id="66"/>
      <w:r w:rsidR="00005276">
        <w:rPr>
          <w:rStyle w:val="CommentReference"/>
          <w:rFonts w:asciiTheme="minorHAnsi" w:hAnsiTheme="minorHAnsi"/>
        </w:rPr>
        <w:commentReference w:id="66"/>
      </w:r>
      <w:commentRangeEnd w:id="67"/>
      <w:r w:rsidR="00707B15">
        <w:rPr>
          <w:rStyle w:val="CommentReference"/>
          <w:rFonts w:asciiTheme="minorHAnsi" w:hAnsiTheme="minorHAnsi"/>
        </w:rPr>
        <w:commentReference w:id="67"/>
      </w:r>
      <w:r>
        <w:t xml:space="preserve"> </w:t>
      </w:r>
      <w:r w:rsidRPr="00A875B7">
        <w:t>to open the</w:t>
      </w:r>
      <w:r>
        <w:t xml:space="preserve"> UEE screen.</w:t>
      </w:r>
    </w:p>
    <w:p w14:paraId="49A90A9D" w14:textId="77777777" w:rsidR="00AE3F8A" w:rsidRDefault="00AE3F8A">
      <w:pPr>
        <w:spacing w:after="0" w:line="240" w:lineRule="auto"/>
        <w:rPr>
          <w:rFonts w:ascii="Calibri" w:hAnsi="Calibri"/>
        </w:rPr>
      </w:pPr>
      <w:r>
        <w:br w:type="page"/>
      </w:r>
    </w:p>
    <w:p w14:paraId="681278DC" w14:textId="1ABC6CDD" w:rsidR="00875E42" w:rsidRDefault="00875E42" w:rsidP="00115482">
      <w:pPr>
        <w:pStyle w:val="ListNumber"/>
        <w:numPr>
          <w:ilvl w:val="0"/>
          <w:numId w:val="22"/>
        </w:numPr>
      </w:pPr>
      <w:r>
        <w:rPr>
          <w:noProof/>
          <w:lang w:val="en-IN" w:eastAsia="en-IN"/>
        </w:rPr>
        <w:lastRenderedPageBreak/>
        <w:drawing>
          <wp:anchor distT="0" distB="0" distL="114300" distR="114300" simplePos="0" relativeHeight="251650048" behindDoc="0" locked="0" layoutInCell="1" allowOverlap="1" wp14:anchorId="27B38509" wp14:editId="07D39D4F">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50">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875E42">
        <w:rPr>
          <w:b/>
        </w:rPr>
        <w:t>Display</w:t>
      </w:r>
      <w:r>
        <w:t xml:space="preserve"> </w:t>
      </w:r>
      <w:r w:rsidRPr="00875E42">
        <w:rPr>
          <w:b/>
        </w:rPr>
        <w:t>settings</w:t>
      </w:r>
      <w:r>
        <w:t xml:space="preserve"> button or click anywhere in the blank panel frame to open the </w:t>
      </w:r>
      <w:r w:rsidRPr="00875E42">
        <w:rPr>
          <w:b/>
        </w:rPr>
        <w:t>Display</w:t>
      </w:r>
      <w:r>
        <w:t xml:space="preserve"> </w:t>
      </w:r>
      <w:r w:rsidRPr="00875E42">
        <w:rPr>
          <w:b/>
        </w:rPr>
        <w:t>Settings</w:t>
      </w:r>
      <w:r>
        <w:t xml:space="preserve"> window.</w:t>
      </w:r>
    </w:p>
    <w:p w14:paraId="2F93527A" w14:textId="69274B4F" w:rsidR="00CF2D8A" w:rsidRDefault="000E2903" w:rsidP="00CF2D8A">
      <w:pPr>
        <w:pStyle w:val="CVFigure"/>
      </w:pPr>
      <w:r>
        <w:drawing>
          <wp:inline distT="0" distB="0" distL="0" distR="0" wp14:anchorId="2381141B" wp14:editId="5A2B00C4">
            <wp:extent cx="3697914" cy="30289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24 DISPLAY SETTINGS WINDOW—2 PANEL SLOT.png"/>
                    <pic:cNvPicPr/>
                  </pic:nvPicPr>
                  <pic:blipFill>
                    <a:blip r:embed="rId173">
                      <a:extLst>
                        <a:ext uri="{28A0092B-C50C-407E-A947-70E740481C1C}">
                          <a14:useLocalDpi xmlns:a14="http://schemas.microsoft.com/office/drawing/2010/main" val="0"/>
                        </a:ext>
                      </a:extLst>
                    </a:blip>
                    <a:stretch>
                      <a:fillRect/>
                    </a:stretch>
                  </pic:blipFill>
                  <pic:spPr>
                    <a:xfrm>
                      <a:off x="0" y="0"/>
                      <a:ext cx="3719438" cy="3046580"/>
                    </a:xfrm>
                    <a:prstGeom prst="rect">
                      <a:avLst/>
                    </a:prstGeom>
                  </pic:spPr>
                </pic:pic>
              </a:graphicData>
            </a:graphic>
          </wp:inline>
        </w:drawing>
      </w:r>
    </w:p>
    <w:p w14:paraId="52F13B54" w14:textId="3DCE59C2" w:rsidR="00CF2D8A" w:rsidRDefault="002A629D" w:rsidP="00C82D2F">
      <w:pPr>
        <w:pStyle w:val="CVFigureCaption"/>
      </w:pPr>
      <w:r>
        <w:t>Display Settings Window—2 Panel Slot</w:t>
      </w:r>
    </w:p>
    <w:p w14:paraId="1F909BA4" w14:textId="719913F7" w:rsidR="00E5055D" w:rsidRDefault="00E5055D" w:rsidP="00115482">
      <w:pPr>
        <w:pStyle w:val="ListNumber"/>
        <w:numPr>
          <w:ilvl w:val="0"/>
          <w:numId w:val="22"/>
        </w:numPr>
      </w:pPr>
      <w:r>
        <w:t xml:space="preserve">In the </w:t>
      </w:r>
      <w:r w:rsidRPr="00E5055D">
        <w:rPr>
          <w:b/>
        </w:rPr>
        <w:t>Select</w:t>
      </w:r>
      <w:r>
        <w:t xml:space="preserve"> </w:t>
      </w:r>
      <w:r w:rsidRPr="00E5055D">
        <w:rPr>
          <w:b/>
        </w:rPr>
        <w:t>Displays</w:t>
      </w:r>
      <w:r>
        <w:t xml:space="preserve"> group, select the </w:t>
      </w:r>
      <w:r>
        <w:rPr>
          <w:b/>
        </w:rPr>
        <w:t>2</w:t>
      </w:r>
      <w:r w:rsidRPr="00E5055D">
        <w:rPr>
          <w:b/>
        </w:rPr>
        <w:t xml:space="preserve"> Panel</w:t>
      </w:r>
      <w:r w:rsidR="008C22DC">
        <w:t xml:space="preserve"> radio button. A two-</w:t>
      </w:r>
      <w:r>
        <w:t>panel slot displays.</w:t>
      </w:r>
    </w:p>
    <w:p w14:paraId="5ADA6FB5" w14:textId="75395B75" w:rsidR="00F24F57" w:rsidRDefault="00DC485F" w:rsidP="00115482">
      <w:pPr>
        <w:pStyle w:val="ListNumber"/>
        <w:numPr>
          <w:ilvl w:val="0"/>
          <w:numId w:val="22"/>
        </w:numPr>
      </w:pPr>
      <w:r>
        <w:t>Select the first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w:t>
      </w:r>
      <w:r w:rsidR="000749FD">
        <w:t xml:space="preserve"> the application to assign to the selected panel slot</w:t>
      </w:r>
      <w:r w:rsidR="00D63F8C">
        <w:t>.</w:t>
      </w:r>
    </w:p>
    <w:p w14:paraId="54CC40FE" w14:textId="34C61E31" w:rsidR="00DC485F" w:rsidRDefault="00AE3F8A" w:rsidP="00F24F57">
      <w:pPr>
        <w:pStyle w:val="CVChapterBodyCopyIndent1"/>
      </w:pPr>
      <w:r>
        <w:t>U</w:t>
      </w:r>
      <w:r w:rsidR="00437D54">
        <w:t xml:space="preserve">se the </w:t>
      </w:r>
      <w:r w:rsidR="00437D54" w:rsidRPr="00437D54">
        <w:rPr>
          <w:b/>
        </w:rPr>
        <w:t>Clear</w:t>
      </w:r>
      <w:r w:rsidR="00437D54">
        <w:t xml:space="preserve"> button to clear the panel slots to reassign the applications</w:t>
      </w:r>
      <w:r w:rsidR="00F24F57">
        <w:t xml:space="preserve"> if the panel slots have preassigned applications</w:t>
      </w:r>
      <w:r w:rsidR="00437D54">
        <w:t>.</w:t>
      </w:r>
    </w:p>
    <w:p w14:paraId="679404EB" w14:textId="28E4D50D" w:rsidR="00962165" w:rsidRDefault="000E2903" w:rsidP="00962165">
      <w:pPr>
        <w:pStyle w:val="CVFigure"/>
      </w:pPr>
      <w:r>
        <w:drawing>
          <wp:inline distT="0" distB="0" distL="0" distR="0" wp14:anchorId="6DCE23E5" wp14:editId="4D44D16B">
            <wp:extent cx="3420745" cy="280033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25 DISPLAY SETTINGS WINDOW—ASSIGNING APPLICATIONS TO PANEL SLOTS.png"/>
                    <pic:cNvPicPr/>
                  </pic:nvPicPr>
                  <pic:blipFill>
                    <a:blip r:embed="rId174">
                      <a:extLst>
                        <a:ext uri="{28A0092B-C50C-407E-A947-70E740481C1C}">
                          <a14:useLocalDpi xmlns:a14="http://schemas.microsoft.com/office/drawing/2010/main" val="0"/>
                        </a:ext>
                      </a:extLst>
                    </a:blip>
                    <a:stretch>
                      <a:fillRect/>
                    </a:stretch>
                  </pic:blipFill>
                  <pic:spPr>
                    <a:xfrm>
                      <a:off x="0" y="0"/>
                      <a:ext cx="3444577" cy="2819848"/>
                    </a:xfrm>
                    <a:prstGeom prst="rect">
                      <a:avLst/>
                    </a:prstGeom>
                  </pic:spPr>
                </pic:pic>
              </a:graphicData>
            </a:graphic>
          </wp:inline>
        </w:drawing>
      </w:r>
    </w:p>
    <w:p w14:paraId="170A53C3" w14:textId="0FE063A9" w:rsidR="00962165" w:rsidRDefault="00962165" w:rsidP="00962165">
      <w:pPr>
        <w:pStyle w:val="CVFigureCaption"/>
      </w:pPr>
      <w:r>
        <w:t>Display Settings Window—Assigning Applications</w:t>
      </w:r>
      <w:r w:rsidR="0096511D">
        <w:t xml:space="preserve"> to Panel Slots</w:t>
      </w:r>
    </w:p>
    <w:p w14:paraId="17BAC0D7" w14:textId="2AE50BC0" w:rsidR="00DC485F" w:rsidRDefault="00D63F8C" w:rsidP="00115482">
      <w:pPr>
        <w:pStyle w:val="ListNumber"/>
        <w:numPr>
          <w:ilvl w:val="0"/>
          <w:numId w:val="22"/>
        </w:numPr>
      </w:pPr>
      <w:r>
        <w:lastRenderedPageBreak/>
        <w:t>Select the second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 the application to assign to the selected panel slot.</w:t>
      </w:r>
    </w:p>
    <w:p w14:paraId="6D972CD0" w14:textId="530C7860" w:rsidR="00E33684" w:rsidRDefault="003A27A9" w:rsidP="002B2195">
      <w:pPr>
        <w:pStyle w:val="CVChapterBodyCopyIndent1"/>
      </w:pPr>
      <w:r>
        <w:t>If you choose to interchange the assigned applications between the panel slo</w:t>
      </w:r>
      <w:r w:rsidR="002B2195">
        <w:t xml:space="preserve">ts, you can use the </w:t>
      </w:r>
      <w:commentRangeStart w:id="68"/>
      <w:commentRangeStart w:id="69"/>
      <w:r w:rsidR="002B2195">
        <w:t>s</w:t>
      </w:r>
      <w:r>
        <w:t>wap</w:t>
      </w:r>
      <w:commentRangeEnd w:id="68"/>
      <w:r w:rsidR="0039752C">
        <w:rPr>
          <w:rStyle w:val="CommentReference"/>
          <w:rFonts w:asciiTheme="minorHAnsi" w:hAnsiTheme="minorHAnsi"/>
          <w:color w:val="auto"/>
        </w:rPr>
        <w:commentReference w:id="68"/>
      </w:r>
      <w:commentRangeEnd w:id="69"/>
      <w:r w:rsidR="00DD76D4">
        <w:rPr>
          <w:rStyle w:val="CommentReference"/>
          <w:rFonts w:asciiTheme="minorHAnsi" w:hAnsiTheme="minorHAnsi"/>
          <w:color w:val="auto"/>
        </w:rPr>
        <w:commentReference w:id="69"/>
      </w:r>
      <w:r>
        <w:t xml:space="preserve"> button </w:t>
      </w:r>
      <w:r w:rsidR="002B2195">
        <w:object w:dxaOrig="405" w:dyaOrig="435" w14:anchorId="4A6AFB11">
          <v:shape id="_x0000_i1080" type="#_x0000_t75" style="width:16.9pt;height:18.15pt;mso-position-horizontal:absolute;mso-position-vertical:absolute" o:ole="" o:allowoverlap="f">
            <v:imagedata r:id="rId175" o:title=""/>
          </v:shape>
          <o:OLEObject Type="Embed" ProgID="PBrush" ShapeID="_x0000_i1080" DrawAspect="Content" ObjectID="_1638982047" r:id="rId176"/>
        </w:object>
      </w:r>
      <w:r w:rsidR="007E2608">
        <w:t>.</w:t>
      </w:r>
    </w:p>
    <w:p w14:paraId="53A70FB6" w14:textId="206569C3" w:rsidR="003A27A9" w:rsidRDefault="005B2E14" w:rsidP="002B2195">
      <w:pPr>
        <w:pStyle w:val="CVChapterBodyCopyIndent1"/>
      </w:pPr>
      <w:r w:rsidRPr="00E33684">
        <w:rPr>
          <w:i/>
        </w:rPr>
        <w:t>For example, if you have assigned the Coreo View application to panel 1 and Coreo Care application to panel 2 and if you click the Swap button, then the Coreo View application</w:t>
      </w:r>
      <w:r w:rsidR="006E13C2" w:rsidRPr="00E33684">
        <w:rPr>
          <w:i/>
        </w:rPr>
        <w:t xml:space="preserve"> that was assigned to panel 1 is now</w:t>
      </w:r>
      <w:r w:rsidRPr="00E33684">
        <w:rPr>
          <w:i/>
        </w:rPr>
        <w:t xml:space="preserve"> assigned to panel 2 and Coreo Care application to panel 1.</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311ED9" w14:paraId="5AF45321" w14:textId="77777777" w:rsidTr="003F288E">
        <w:trPr>
          <w:trHeight w:val="989"/>
        </w:trPr>
        <w:tc>
          <w:tcPr>
            <w:tcW w:w="911" w:type="dxa"/>
            <w:vAlign w:val="center"/>
          </w:tcPr>
          <w:p w14:paraId="3DE1DA45" w14:textId="77777777" w:rsidR="00311ED9" w:rsidRDefault="00311ED9" w:rsidP="00B90B33">
            <w:pPr>
              <w:pStyle w:val="ChapterBodyCopy"/>
            </w:pPr>
            <w:r w:rsidRPr="007132F5">
              <w:rPr>
                <w:noProof/>
                <w:lang w:val="en-IN" w:eastAsia="en-IN"/>
              </w:rPr>
              <w:drawing>
                <wp:inline distT="0" distB="0" distL="0" distR="0" wp14:anchorId="6A25FAC4" wp14:editId="3CC049B9">
                  <wp:extent cx="441691" cy="43815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1C7F4E87" w14:textId="04DACE0A" w:rsidR="00311ED9" w:rsidRDefault="00311ED9" w:rsidP="007D52E4">
            <w:pPr>
              <w:pStyle w:val="CVCalloutNote"/>
            </w:pPr>
            <w:r>
              <w:t xml:space="preserve">UEE gives you the flexibility to select the panel slots in </w:t>
            </w:r>
            <w:r w:rsidR="00E3360B">
              <w:t>the</w:t>
            </w:r>
            <w:r>
              <w:t xml:space="preserve"> order </w:t>
            </w:r>
            <w:r w:rsidR="00E3360B">
              <w:t xml:space="preserve">of your choice </w:t>
            </w:r>
            <w:r>
              <w:t xml:space="preserve">when assigning the applications; you can </w:t>
            </w:r>
            <w:r w:rsidR="007D52E4">
              <w:t xml:space="preserve">either </w:t>
            </w:r>
            <w:r>
              <w:t>select panel 1</w:t>
            </w:r>
            <w:r w:rsidR="006E13C2">
              <w:t xml:space="preserve"> </w:t>
            </w:r>
            <w:r w:rsidR="00246075">
              <w:t xml:space="preserve">first </w:t>
            </w:r>
            <w:r>
              <w:t xml:space="preserve">or panel 2 </w:t>
            </w:r>
            <w:r w:rsidR="006E13C2">
              <w:t>when assigning the application</w:t>
            </w:r>
            <w:r>
              <w:t>.</w:t>
            </w:r>
          </w:p>
        </w:tc>
      </w:tr>
    </w:tbl>
    <w:p w14:paraId="7636FDC3" w14:textId="3B7D7E11" w:rsidR="00311ED9" w:rsidRDefault="00946E8E" w:rsidP="00946E8E">
      <w:pPr>
        <w:pStyle w:val="ListNumber"/>
      </w:pPr>
      <w:r>
        <w:t xml:space="preserve">Click the </w:t>
      </w:r>
      <w:r w:rsidRPr="00A12F0C">
        <w:rPr>
          <w:b/>
        </w:rPr>
        <w:t>Apply</w:t>
      </w:r>
      <w:r>
        <w:t xml:space="preserve"> button to apply the </w:t>
      </w:r>
      <w:r w:rsidR="00EB2D16">
        <w:t>2-panel</w:t>
      </w:r>
      <w:r w:rsidR="006E13C2">
        <w:t xml:space="preserve"> </w:t>
      </w:r>
      <w:r>
        <w:t xml:space="preserve">configuration to the UEE screen on your </w:t>
      </w:r>
      <w:r w:rsidR="00434C0C">
        <w:t>monitor</w:t>
      </w:r>
      <w:r>
        <w:t>.</w:t>
      </w:r>
    </w:p>
    <w:p w14:paraId="74530437" w14:textId="0581101A" w:rsidR="00E9046B" w:rsidRDefault="000E2903" w:rsidP="00E9046B">
      <w:pPr>
        <w:pStyle w:val="CVFigure"/>
      </w:pPr>
      <w:r>
        <w:drawing>
          <wp:inline distT="0" distB="0" distL="0" distR="0" wp14:anchorId="43536925" wp14:editId="40C79F5D">
            <wp:extent cx="4974819" cy="23526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6 MONITOR SCREEN IN 2-PANEL MODE.png"/>
                    <pic:cNvPicPr/>
                  </pic:nvPicPr>
                  <pic:blipFill>
                    <a:blip r:embed="rId177">
                      <a:extLst>
                        <a:ext uri="{28A0092B-C50C-407E-A947-70E740481C1C}">
                          <a14:useLocalDpi xmlns:a14="http://schemas.microsoft.com/office/drawing/2010/main" val="0"/>
                        </a:ext>
                      </a:extLst>
                    </a:blip>
                    <a:stretch>
                      <a:fillRect/>
                    </a:stretch>
                  </pic:blipFill>
                  <pic:spPr>
                    <a:xfrm>
                      <a:off x="0" y="0"/>
                      <a:ext cx="4980437" cy="2355332"/>
                    </a:xfrm>
                    <a:prstGeom prst="rect">
                      <a:avLst/>
                    </a:prstGeom>
                  </pic:spPr>
                </pic:pic>
              </a:graphicData>
            </a:graphic>
          </wp:inline>
        </w:drawing>
      </w:r>
    </w:p>
    <w:p w14:paraId="08ABFCC2" w14:textId="4C49DCC3" w:rsidR="00E9046B" w:rsidRDefault="00434C0C" w:rsidP="00E9046B">
      <w:pPr>
        <w:pStyle w:val="CVFigureCaption"/>
      </w:pPr>
      <w:r>
        <w:t>Monitor</w:t>
      </w:r>
      <w:r w:rsidR="002A629D">
        <w:t xml:space="preserve"> Screen in </w:t>
      </w:r>
      <w:r w:rsidR="00A86B2D">
        <w:t>2-</w:t>
      </w:r>
      <w:r w:rsidR="002A629D">
        <w:t>Panel Mode</w:t>
      </w:r>
    </w:p>
    <w:p w14:paraId="4A5C3741" w14:textId="7B39C4CA" w:rsidR="00E40581" w:rsidRDefault="00E44D34" w:rsidP="00E40581">
      <w:pPr>
        <w:pStyle w:val="Heading2"/>
      </w:pPr>
      <w:bookmarkStart w:id="70" w:name="_Save_a_2-Panel"/>
      <w:bookmarkStart w:id="71" w:name="_Toc25574511"/>
      <w:bookmarkEnd w:id="70"/>
      <w:r>
        <w:t xml:space="preserve">Save </w:t>
      </w:r>
      <w:r w:rsidR="00447487">
        <w:t>a</w:t>
      </w:r>
      <w:r w:rsidR="000B511B">
        <w:t xml:space="preserve"> </w:t>
      </w:r>
      <w:r w:rsidR="00106B6E">
        <w:t>2-</w:t>
      </w:r>
      <w:r w:rsidR="00833FFA">
        <w:t>Panel</w:t>
      </w:r>
      <w:r w:rsidR="000B511B">
        <w:t xml:space="preserve"> Configuration as a</w:t>
      </w:r>
      <w:r w:rsidR="00833FFA">
        <w:t xml:space="preserve"> Preset</w:t>
      </w:r>
      <w:bookmarkEnd w:id="71"/>
    </w:p>
    <w:p w14:paraId="7E624D8E" w14:textId="76C91B7E" w:rsidR="00A841CF" w:rsidRDefault="000911B6" w:rsidP="0054733A">
      <w:pPr>
        <w:pStyle w:val="CVChapterBodyCopy"/>
      </w:pPr>
      <w:r>
        <w:t>UEE gives</w:t>
      </w:r>
      <w:r w:rsidR="00106B6E">
        <w:t xml:space="preserve"> the provision to save a 2-</w:t>
      </w:r>
      <w:r>
        <w:t>p</w:t>
      </w:r>
      <w:r w:rsidR="00E235E3">
        <w:t>anel configuration as a preset.</w:t>
      </w:r>
    </w:p>
    <w:p w14:paraId="3990BE3A" w14:textId="7F1E5E50" w:rsidR="00CC62D3" w:rsidRDefault="00CC62D3" w:rsidP="0054733A">
      <w:pPr>
        <w:pStyle w:val="CVChapterBodyCopy"/>
      </w:pPr>
      <w:r>
        <w:t>Follow these steps</w:t>
      </w:r>
      <w:r w:rsidR="00EB2D16">
        <w:t xml:space="preserve"> to save a 2-Panel</w:t>
      </w:r>
      <w:r w:rsidR="00E44D34">
        <w:t xml:space="preserve"> configuration as a preset:</w:t>
      </w:r>
    </w:p>
    <w:p w14:paraId="48C06BEB" w14:textId="40081A5C" w:rsidR="00E70CA2" w:rsidRDefault="005E028B" w:rsidP="00115482">
      <w:pPr>
        <w:pStyle w:val="ListNumber"/>
        <w:numPr>
          <w:ilvl w:val="0"/>
          <w:numId w:val="23"/>
        </w:numPr>
      </w:pPr>
      <w:r>
        <w:rPr>
          <w:noProof/>
          <w:lang w:val="en-IN" w:eastAsia="en-IN"/>
        </w:rPr>
        <w:drawing>
          <wp:anchor distT="0" distB="0" distL="114300" distR="114300" simplePos="0" relativeHeight="251645952" behindDoc="0" locked="0" layoutInCell="1" allowOverlap="1" wp14:anchorId="18F8E486" wp14:editId="0EFFBDFA">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7">
                      <a:extLst>
                        <a:ext uri="{BEBA8EAE-BF5A-486C-A8C5-ECC9F3942E4B}">
                          <a14:imgProps xmlns:a14="http://schemas.microsoft.com/office/drawing/2010/main">
                            <a14:imgLayer r:embed="rId168">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CA2">
        <w:t xml:space="preserve">Select the </w:t>
      </w:r>
      <w:r w:rsidR="00E70CA2" w:rsidRPr="00E70CA2">
        <w:rPr>
          <w:b/>
        </w:rPr>
        <w:t>Display</w:t>
      </w:r>
      <w:r w:rsidR="00E70CA2">
        <w:t xml:space="preserve"> </w:t>
      </w:r>
      <w:r w:rsidR="00E70CA2" w:rsidRPr="00E70CA2">
        <w:rPr>
          <w:b/>
        </w:rPr>
        <w:t>settings</w:t>
      </w:r>
      <w:r w:rsidR="00E70CA2">
        <w:t xml:space="preserve"> button or click anywhere in the blank panel frame to open the </w:t>
      </w:r>
      <w:r w:rsidR="00E70CA2" w:rsidRPr="00E70CA2">
        <w:rPr>
          <w:b/>
        </w:rPr>
        <w:t>Display</w:t>
      </w:r>
      <w:r w:rsidR="00E70CA2">
        <w:t xml:space="preserve"> </w:t>
      </w:r>
      <w:r w:rsidR="00E70CA2" w:rsidRPr="00E70CA2">
        <w:rPr>
          <w:b/>
        </w:rPr>
        <w:t>Settings</w:t>
      </w:r>
      <w:r w:rsidR="00E70CA2">
        <w:t xml:space="preserve"> window.</w:t>
      </w:r>
    </w:p>
    <w:p w14:paraId="5FCE71EA" w14:textId="77777777" w:rsidR="00D27F6A" w:rsidRDefault="00D27F6A">
      <w:pPr>
        <w:spacing w:after="0" w:line="240" w:lineRule="auto"/>
        <w:rPr>
          <w:rFonts w:ascii="Calibri" w:hAnsi="Calibri"/>
        </w:rPr>
      </w:pPr>
      <w:r>
        <w:br w:type="page"/>
      </w:r>
    </w:p>
    <w:p w14:paraId="11E80AA0" w14:textId="5C5C6653" w:rsidR="00504FFA" w:rsidRPr="008947AA" w:rsidRDefault="00504FFA" w:rsidP="00115482">
      <w:pPr>
        <w:pStyle w:val="ListNumber"/>
        <w:numPr>
          <w:ilvl w:val="0"/>
          <w:numId w:val="23"/>
        </w:numPr>
      </w:pPr>
      <w:r>
        <w:rPr>
          <w:noProof/>
          <w:lang w:val="en-IN" w:eastAsia="en-IN"/>
        </w:rPr>
        <w:lastRenderedPageBreak/>
        <w:drawing>
          <wp:anchor distT="0" distB="0" distL="114300" distR="114300" simplePos="0" relativeHeight="251648000" behindDoc="0" locked="0" layoutInCell="1" allowOverlap="1" wp14:anchorId="1AD36033" wp14:editId="56B3EFC4">
            <wp:simplePos x="0" y="0"/>
            <wp:positionH relativeFrom="column">
              <wp:posOffset>1924050</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w:t>
      </w:r>
      <w:commentRangeStart w:id="72"/>
      <w:commentRangeStart w:id="73"/>
      <w:r w:rsidR="00BE5370">
        <w:t>Add</w:t>
      </w:r>
      <w:r>
        <w:t xml:space="preserve"> Preset </w:t>
      </w:r>
      <w:commentRangeEnd w:id="72"/>
      <w:r w:rsidR="0039752C">
        <w:rPr>
          <w:rStyle w:val="CommentReference"/>
          <w:rFonts w:asciiTheme="minorHAnsi" w:hAnsiTheme="minorHAnsi"/>
        </w:rPr>
        <w:commentReference w:id="72"/>
      </w:r>
      <w:commentRangeEnd w:id="73"/>
      <w:r w:rsidR="00574B0E">
        <w:rPr>
          <w:rStyle w:val="CommentReference"/>
          <w:rFonts w:asciiTheme="minorHAnsi" w:hAnsiTheme="minorHAnsi"/>
        </w:rPr>
        <w:commentReference w:id="73"/>
      </w:r>
      <w:r>
        <w:t xml:space="preserve">button in the </w:t>
      </w:r>
      <w:r w:rsidRPr="008947AA">
        <w:rPr>
          <w:b/>
        </w:rPr>
        <w:t>Select Presets</w:t>
      </w:r>
      <w:r>
        <w:t xml:space="preserve"> group.</w:t>
      </w:r>
    </w:p>
    <w:p w14:paraId="70BB0EF3" w14:textId="24B7BCF7" w:rsidR="00CD6180" w:rsidRDefault="00B375FA" w:rsidP="00F62C26">
      <w:pPr>
        <w:pStyle w:val="CVFigure"/>
      </w:pPr>
      <w:r>
        <w:drawing>
          <wp:inline distT="0" distB="0" distL="0" distR="0" wp14:anchorId="37D9120B" wp14:editId="4358F6F8">
            <wp:extent cx="3876218" cy="313372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27 DISPLAY SETTINGS WINDOW—ADD PRESET BUTTON.png"/>
                    <pic:cNvPicPr/>
                  </pic:nvPicPr>
                  <pic:blipFill>
                    <a:blip r:embed="rId179">
                      <a:extLst>
                        <a:ext uri="{28A0092B-C50C-407E-A947-70E740481C1C}">
                          <a14:useLocalDpi xmlns:a14="http://schemas.microsoft.com/office/drawing/2010/main" val="0"/>
                        </a:ext>
                      </a:extLst>
                    </a:blip>
                    <a:stretch>
                      <a:fillRect/>
                    </a:stretch>
                  </pic:blipFill>
                  <pic:spPr>
                    <a:xfrm>
                      <a:off x="0" y="0"/>
                      <a:ext cx="3891489" cy="3146071"/>
                    </a:xfrm>
                    <a:prstGeom prst="rect">
                      <a:avLst/>
                    </a:prstGeom>
                  </pic:spPr>
                </pic:pic>
              </a:graphicData>
            </a:graphic>
          </wp:inline>
        </w:drawing>
      </w:r>
    </w:p>
    <w:p w14:paraId="1A267BFB" w14:textId="79F58844" w:rsidR="00F62C26" w:rsidRDefault="004C0B68" w:rsidP="00F62C26">
      <w:pPr>
        <w:pStyle w:val="CVFigureCaption"/>
      </w:pPr>
      <w:r>
        <w:t>Display Settings Window—</w:t>
      </w:r>
      <w:r w:rsidR="007227F5">
        <w:t>Add Preset Button</w:t>
      </w:r>
    </w:p>
    <w:p w14:paraId="4E544C04" w14:textId="0E654E9B" w:rsidR="001F7362" w:rsidRDefault="001F7362" w:rsidP="001F7362">
      <w:pPr>
        <w:pStyle w:val="CVChapterBodyCopyIndent1"/>
      </w:pPr>
      <w:r>
        <w:t>A new preset icon is created with the preset number auto</w:t>
      </w:r>
      <w:r w:rsidR="008C22DC">
        <w:t>-</w:t>
      </w:r>
      <w:r>
        <w:t>generated by UEE.</w:t>
      </w:r>
    </w:p>
    <w:p w14:paraId="35C11E27" w14:textId="0327BB0E" w:rsidR="00B90B33" w:rsidRDefault="00B9020E" w:rsidP="00B90B33">
      <w:pPr>
        <w:pStyle w:val="CVFigure"/>
      </w:pPr>
      <w:r>
        <w:drawing>
          <wp:inline distT="0" distB="0" distL="0" distR="0" wp14:anchorId="263FB951" wp14:editId="60AC5F74">
            <wp:extent cx="4051420" cy="3315694"/>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28 DISPLAY SETTINGS WINDOW—NEWLY ADDED PRESET.png"/>
                    <pic:cNvPicPr/>
                  </pic:nvPicPr>
                  <pic:blipFill>
                    <a:blip r:embed="rId180">
                      <a:extLst>
                        <a:ext uri="{28A0092B-C50C-407E-A947-70E740481C1C}">
                          <a14:useLocalDpi xmlns:a14="http://schemas.microsoft.com/office/drawing/2010/main" val="0"/>
                        </a:ext>
                      </a:extLst>
                    </a:blip>
                    <a:stretch>
                      <a:fillRect/>
                    </a:stretch>
                  </pic:blipFill>
                  <pic:spPr>
                    <a:xfrm>
                      <a:off x="0" y="0"/>
                      <a:ext cx="4072570" cy="3333003"/>
                    </a:xfrm>
                    <a:prstGeom prst="rect">
                      <a:avLst/>
                    </a:prstGeom>
                  </pic:spPr>
                </pic:pic>
              </a:graphicData>
            </a:graphic>
          </wp:inline>
        </w:drawing>
      </w:r>
    </w:p>
    <w:p w14:paraId="6AAA991A" w14:textId="429091E5" w:rsidR="00FA4D5C" w:rsidRDefault="007227F5" w:rsidP="008F414F">
      <w:pPr>
        <w:pStyle w:val="CVFigureCaption"/>
      </w:pPr>
      <w:r>
        <w:t>Display Set</w:t>
      </w:r>
      <w:r w:rsidR="00B9020E">
        <w:t>tings Window—Newly Added Preset</w:t>
      </w:r>
    </w:p>
    <w:p w14:paraId="1DEEA906" w14:textId="77777777" w:rsidR="00C93D69" w:rsidRDefault="00C93D69" w:rsidP="00C93D69">
      <w:pPr>
        <w:pStyle w:val="ListNumber"/>
      </w:pPr>
      <w:r>
        <w:t xml:space="preserve">Select the </w:t>
      </w:r>
      <w:r w:rsidRPr="00333B2F">
        <w:rPr>
          <w:b/>
        </w:rPr>
        <w:t>2 Panel</w:t>
      </w:r>
      <w:r>
        <w:t xml:space="preserve"> radio button in the </w:t>
      </w:r>
      <w:r w:rsidRPr="00333B2F">
        <w:rPr>
          <w:b/>
        </w:rPr>
        <w:t>Select Displays</w:t>
      </w:r>
      <w:r>
        <w:t xml:space="preserve"> group.</w:t>
      </w:r>
    </w:p>
    <w:p w14:paraId="14BE00B7" w14:textId="38AF044D" w:rsidR="00B90B33" w:rsidRDefault="008C22DC" w:rsidP="00FA4D5C">
      <w:pPr>
        <w:pStyle w:val="ListNumber"/>
      </w:pPr>
      <w:r>
        <w:lastRenderedPageBreak/>
        <w:t>Select the first-</w:t>
      </w:r>
      <w:r w:rsidR="00B90B33">
        <w:t>panel</w:t>
      </w:r>
      <w:r w:rsidR="009B30BE">
        <w:t xml:space="preserve"> slot</w:t>
      </w:r>
      <w:r>
        <w:t>,</w:t>
      </w:r>
      <w:r w:rsidR="00B90B33">
        <w:t xml:space="preserve"> and </w:t>
      </w:r>
      <w:r w:rsidR="00B9020E">
        <w:t>from</w:t>
      </w:r>
      <w:r w:rsidR="00B90B33">
        <w:t xml:space="preserve"> the </w:t>
      </w:r>
      <w:r w:rsidR="00B90B33" w:rsidRPr="00FA4D5C">
        <w:rPr>
          <w:b/>
        </w:rPr>
        <w:t>Select</w:t>
      </w:r>
      <w:r w:rsidR="00B90B33">
        <w:t xml:space="preserve"> </w:t>
      </w:r>
      <w:r w:rsidR="00B90B33" w:rsidRPr="00FA4D5C">
        <w:rPr>
          <w:b/>
        </w:rPr>
        <w:t>Applications</w:t>
      </w:r>
      <w:r w:rsidR="00B90B33">
        <w:t xml:space="preserve"> group</w:t>
      </w:r>
      <w:r>
        <w:t>,</w:t>
      </w:r>
      <w:r w:rsidR="00FA4D5C">
        <w:t xml:space="preserve"> </w:t>
      </w:r>
      <w:r w:rsidR="00B90B33">
        <w:t>select the application to a</w:t>
      </w:r>
      <w:r w:rsidR="00FE1E89">
        <w:t>ssign to the selected panel</w:t>
      </w:r>
      <w:r w:rsidR="00B90B33">
        <w:t>.</w:t>
      </w:r>
    </w:p>
    <w:p w14:paraId="214D746B" w14:textId="33D662C4" w:rsidR="00340341" w:rsidRDefault="00C74E7F" w:rsidP="00924A4C">
      <w:pPr>
        <w:pStyle w:val="CVFigure"/>
      </w:pPr>
      <w:r>
        <w:drawing>
          <wp:inline distT="0" distB="0" distL="0" distR="0" wp14:anchorId="4297C8C7" wp14:editId="54701394">
            <wp:extent cx="4181475" cy="339212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29 CREATING A 2-PANEL PRESET.png"/>
                    <pic:cNvPicPr/>
                  </pic:nvPicPr>
                  <pic:blipFill>
                    <a:blip r:embed="rId181">
                      <a:extLst>
                        <a:ext uri="{28A0092B-C50C-407E-A947-70E740481C1C}">
                          <a14:useLocalDpi xmlns:a14="http://schemas.microsoft.com/office/drawing/2010/main" val="0"/>
                        </a:ext>
                      </a:extLst>
                    </a:blip>
                    <a:stretch>
                      <a:fillRect/>
                    </a:stretch>
                  </pic:blipFill>
                  <pic:spPr>
                    <a:xfrm>
                      <a:off x="0" y="0"/>
                      <a:ext cx="4227808" cy="3429712"/>
                    </a:xfrm>
                    <a:prstGeom prst="rect">
                      <a:avLst/>
                    </a:prstGeom>
                  </pic:spPr>
                </pic:pic>
              </a:graphicData>
            </a:graphic>
          </wp:inline>
        </w:drawing>
      </w:r>
    </w:p>
    <w:p w14:paraId="074D91DB" w14:textId="7845BD7B" w:rsidR="00E44D34" w:rsidRDefault="00BE5370" w:rsidP="00924A4C">
      <w:pPr>
        <w:pStyle w:val="CVFigureCaption"/>
      </w:pPr>
      <w:r>
        <w:t xml:space="preserve">Creating a </w:t>
      </w:r>
      <w:r w:rsidR="00EF5888">
        <w:t xml:space="preserve">2-Panel </w:t>
      </w:r>
      <w:r>
        <w:t>Preset</w:t>
      </w:r>
    </w:p>
    <w:p w14:paraId="3821BA35" w14:textId="4821E27F" w:rsidR="00FE1E89" w:rsidRDefault="00FE1E89" w:rsidP="00FE1E89">
      <w:pPr>
        <w:pStyle w:val="ListNumber"/>
      </w:pPr>
      <w:r>
        <w:t>Select the second</w:t>
      </w:r>
      <w:r w:rsidR="00055A44">
        <w:t>-</w:t>
      </w:r>
      <w:r>
        <w:t>panel slot</w:t>
      </w:r>
      <w:r w:rsidR="00055A44">
        <w:t>,</w:t>
      </w:r>
      <w:r>
        <w:t xml:space="preserve"> and in the </w:t>
      </w:r>
      <w:r w:rsidRPr="00DC485F">
        <w:rPr>
          <w:b/>
        </w:rPr>
        <w:t>Select</w:t>
      </w:r>
      <w:r>
        <w:t xml:space="preserve"> </w:t>
      </w:r>
      <w:r w:rsidRPr="00DC485F">
        <w:rPr>
          <w:b/>
        </w:rPr>
        <w:t>Applications</w:t>
      </w:r>
      <w:r>
        <w:t xml:space="preserve"> group</w:t>
      </w:r>
      <w:r w:rsidR="00055A44">
        <w:t>,</w:t>
      </w:r>
      <w:r>
        <w:t xml:space="preserve"> select the application to assign to the selected panel.</w:t>
      </w:r>
    </w:p>
    <w:p w14:paraId="24175BB4" w14:textId="56DD120F" w:rsidR="009B30BE" w:rsidRDefault="009B30BE" w:rsidP="009B30BE">
      <w:pPr>
        <w:pStyle w:val="ListNumber"/>
      </w:pPr>
      <w:r>
        <w:rPr>
          <w:noProof/>
          <w:lang w:val="en-IN" w:eastAsia="en-IN"/>
        </w:rPr>
        <w:drawing>
          <wp:anchor distT="0" distB="0" distL="114300" distR="114300" simplePos="0" relativeHeight="251652096" behindDoc="0" locked="0" layoutInCell="1" allowOverlap="1" wp14:anchorId="70303781" wp14:editId="4C2DE5DD">
            <wp:simplePos x="0" y="0"/>
            <wp:positionH relativeFrom="column">
              <wp:posOffset>1543050</wp:posOffset>
            </wp:positionH>
            <wp:positionV relativeFrom="paragraph">
              <wp:posOffset>609600</wp:posOffset>
            </wp:positionV>
            <wp:extent cx="183515" cy="219075"/>
            <wp:effectExtent l="0" t="0" r="0" b="0"/>
            <wp:wrapThrough wrapText="bothSides">
              <wp:wrapPolygon edited="0">
                <wp:start x="0" y="0"/>
                <wp:lineTo x="0" y="20661"/>
                <wp:lineTo x="20180" y="20661"/>
                <wp:lineTo x="2018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Enter the preset name in the </w:t>
      </w:r>
      <w:bookmarkStart w:id="74" w:name="EnterthePresetNameBox"/>
      <w:r w:rsidRPr="001F7362">
        <w:rPr>
          <w:b/>
        </w:rPr>
        <w:t>Enter the preset name here</w:t>
      </w:r>
      <w:r>
        <w:t xml:space="preserve"> box</w:t>
      </w:r>
      <w:bookmarkEnd w:id="74"/>
      <w:r>
        <w:t xml:space="preserve">. This preset name displays as a </w:t>
      </w:r>
      <w:hyperlink w:anchor="PresetPinnedtoToolbarwithTooltip" w:history="1">
        <w:r w:rsidRPr="0055395D">
          <w:rPr>
            <w:rStyle w:val="Hyperlink"/>
            <w:rFonts w:cstheme="minorBidi"/>
          </w:rPr>
          <w:t>tooltip</w:t>
        </w:r>
      </w:hyperlink>
      <w:r>
        <w:t xml:space="preserve"> to the pinned preset on the toolbar. You also </w:t>
      </w:r>
      <w:r w:rsidR="00EB2D16">
        <w:t xml:space="preserve">can </w:t>
      </w:r>
      <w:r>
        <w:t>enter the preset name before assigning the applications to the panel slot.</w:t>
      </w:r>
    </w:p>
    <w:p w14:paraId="4E9CF838" w14:textId="77777777" w:rsidR="00D27F6A" w:rsidRDefault="00D27F6A">
      <w:pPr>
        <w:spacing w:after="0" w:line="240" w:lineRule="auto"/>
        <w:rPr>
          <w:rFonts w:ascii="Calibri" w:hAnsi="Calibri"/>
        </w:rPr>
      </w:pPr>
      <w:commentRangeStart w:id="75"/>
      <w:commentRangeStart w:id="76"/>
      <w:r>
        <w:br w:type="page"/>
      </w:r>
      <w:commentRangeEnd w:id="75"/>
      <w:r w:rsidR="0039752C">
        <w:rPr>
          <w:rStyle w:val="CommentReference"/>
        </w:rPr>
        <w:commentReference w:id="75"/>
      </w:r>
      <w:commentRangeEnd w:id="76"/>
      <w:r w:rsidR="005E1386">
        <w:rPr>
          <w:rStyle w:val="CommentReference"/>
        </w:rPr>
        <w:commentReference w:id="76"/>
      </w:r>
    </w:p>
    <w:p w14:paraId="6B1C3C60" w14:textId="08520BD7" w:rsidR="00E44D34" w:rsidRDefault="00924A4C" w:rsidP="000B47BA">
      <w:pPr>
        <w:pStyle w:val="ListNumber"/>
      </w:pPr>
      <w:r>
        <w:lastRenderedPageBreak/>
        <w:t xml:space="preserve">Click the Save button </w:t>
      </w:r>
      <w:r w:rsidR="000B47BA">
        <w:t xml:space="preserve">below the preset icon in the </w:t>
      </w:r>
      <w:r w:rsidR="000B47BA" w:rsidRPr="00CB05BA">
        <w:rPr>
          <w:b/>
        </w:rPr>
        <w:t>Select</w:t>
      </w:r>
      <w:r w:rsidR="000B47BA">
        <w:t xml:space="preserve"> </w:t>
      </w:r>
      <w:r w:rsidR="000B47BA" w:rsidRPr="00CB05BA">
        <w:rPr>
          <w:b/>
        </w:rPr>
        <w:t>Presets</w:t>
      </w:r>
      <w:r w:rsidR="000B47BA">
        <w:t xml:space="preserve"> group </w:t>
      </w:r>
      <w:r>
        <w:t xml:space="preserve">to save the </w:t>
      </w:r>
      <w:r w:rsidR="00106B6E">
        <w:t>2-</w:t>
      </w:r>
      <w:r w:rsidR="009B30BE">
        <w:t xml:space="preserve">panel </w:t>
      </w:r>
      <w:r>
        <w:t>configuration as a preset.</w:t>
      </w:r>
    </w:p>
    <w:p w14:paraId="26283FF9" w14:textId="4077E4B9" w:rsidR="00CB05BA" w:rsidRDefault="00D27F6A" w:rsidP="009B30BE">
      <w:pPr>
        <w:pStyle w:val="CVFigure"/>
      </w:pPr>
      <w:r>
        <w:drawing>
          <wp:inline distT="0" distB="0" distL="0" distR="0" wp14:anchorId="528E70A3" wp14:editId="2BD84D77">
            <wp:extent cx="4332588" cy="3562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0 SAVING A PRESET.png"/>
                    <pic:cNvPicPr/>
                  </pic:nvPicPr>
                  <pic:blipFill>
                    <a:blip r:embed="rId183">
                      <a:extLst>
                        <a:ext uri="{28A0092B-C50C-407E-A947-70E740481C1C}">
                          <a14:useLocalDpi xmlns:a14="http://schemas.microsoft.com/office/drawing/2010/main" val="0"/>
                        </a:ext>
                      </a:extLst>
                    </a:blip>
                    <a:stretch>
                      <a:fillRect/>
                    </a:stretch>
                  </pic:blipFill>
                  <pic:spPr>
                    <a:xfrm>
                      <a:off x="0" y="0"/>
                      <a:ext cx="4341835" cy="3569953"/>
                    </a:xfrm>
                    <a:prstGeom prst="rect">
                      <a:avLst/>
                    </a:prstGeom>
                  </pic:spPr>
                </pic:pic>
              </a:graphicData>
            </a:graphic>
          </wp:inline>
        </w:drawing>
      </w:r>
    </w:p>
    <w:p w14:paraId="2E2F1AFD" w14:textId="17AE443A" w:rsidR="009B30BE" w:rsidRDefault="00BE5370" w:rsidP="009B30BE">
      <w:pPr>
        <w:pStyle w:val="CVFigureCaption"/>
      </w:pPr>
      <w:r>
        <w:t>Saving a Preset</w:t>
      </w:r>
    </w:p>
    <w:p w14:paraId="4A7BC056" w14:textId="6047CC00" w:rsidR="00386CF8" w:rsidRDefault="00FE1E89" w:rsidP="00386CF8">
      <w:pPr>
        <w:pStyle w:val="CVChapterBodyCopyIndent1"/>
        <w:rPr>
          <w:rStyle w:val="Hyperlink"/>
          <w:rFonts w:cstheme="minorBidi"/>
        </w:rPr>
      </w:pPr>
      <w:r>
        <w:t>On saving the preset, a message, “</w:t>
      </w:r>
      <w:r w:rsidRPr="00FE1E89">
        <w:rPr>
          <w:b/>
        </w:rPr>
        <w:t>Preset saved successfully</w:t>
      </w:r>
      <w:r>
        <w:t xml:space="preserve">” displays indicating </w:t>
      </w:r>
      <w:r w:rsidR="00372D22">
        <w:t xml:space="preserve">that </w:t>
      </w:r>
      <w:r>
        <w:t xml:space="preserve">the </w:t>
      </w:r>
      <w:r w:rsidR="007D52E4">
        <w:t>preset is</w:t>
      </w:r>
      <w:r w:rsidR="00386CF8">
        <w:t xml:space="preserve"> </w:t>
      </w:r>
      <w:r w:rsidR="00372D22">
        <w:t>saved successfully</w:t>
      </w:r>
      <w:r>
        <w:t>.</w:t>
      </w:r>
      <w:r w:rsidR="00386CF8">
        <w:t xml:space="preserve"> A grey pin icon displays with the saved preset, and you </w:t>
      </w:r>
      <w:r w:rsidR="00386CF8" w:rsidRPr="00253ED3">
        <w:t xml:space="preserve">can </w:t>
      </w:r>
      <w:hyperlink w:anchor="_Pin_a_Double" w:history="1">
        <w:r w:rsidR="00386CF8" w:rsidRPr="00A24398">
          <w:rPr>
            <w:rStyle w:val="Hyperlink"/>
            <w:rFonts w:cstheme="minorBidi"/>
          </w:rPr>
          <w:t>pin this preset to the toolbar.</w:t>
        </w:r>
      </w:hyperlink>
    </w:p>
    <w:p w14:paraId="55EF5CBB" w14:textId="77777777" w:rsidR="007C4479" w:rsidRDefault="007C4479" w:rsidP="007C4479">
      <w:pPr>
        <w:pStyle w:val="CVspacebeforetable"/>
        <w:rPr>
          <w:rStyle w:val="Hyperlink"/>
          <w:rFonts w:cstheme="minorBidi"/>
        </w:rPr>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7C4479" w14:paraId="68983950" w14:textId="77777777" w:rsidTr="007817B2">
        <w:trPr>
          <w:trHeight w:val="70"/>
        </w:trPr>
        <w:tc>
          <w:tcPr>
            <w:tcW w:w="769" w:type="dxa"/>
            <w:vAlign w:val="center"/>
          </w:tcPr>
          <w:p w14:paraId="6AA7C263" w14:textId="77777777" w:rsidR="007C4479" w:rsidRDefault="007C4479" w:rsidP="007817B2">
            <w:pPr>
              <w:pStyle w:val="ChapterBodyCopy"/>
            </w:pPr>
            <w:r w:rsidRPr="007132F5">
              <w:rPr>
                <w:noProof/>
                <w:lang w:val="en-IN" w:eastAsia="en-IN"/>
              </w:rPr>
              <w:drawing>
                <wp:inline distT="0" distB="0" distL="0" distR="0" wp14:anchorId="32DBA1C8" wp14:editId="2EDA48D4">
                  <wp:extent cx="441691" cy="438150"/>
                  <wp:effectExtent l="0" t="0" r="0" b="0"/>
                  <wp:docPr id="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0D93A23" w14:textId="183202D1" w:rsidR="007C4479" w:rsidRDefault="007C4479" w:rsidP="007817B2">
            <w:pPr>
              <w:pStyle w:val="CVCalloutNote"/>
            </w:pPr>
            <w:r w:rsidRPr="007C4479">
              <w:t>When you create presets with the same configuration, that is, the same number of panels, the same applications in the same order, and with the same preset names, they are considered as identical presets, and UEE indicates this to the user by highlighting the identical preset icons.</w:t>
            </w:r>
          </w:p>
        </w:tc>
      </w:tr>
    </w:tbl>
    <w:p w14:paraId="2FA739E4" w14:textId="77777777" w:rsidR="007C4479" w:rsidRDefault="007C4479" w:rsidP="007C4479">
      <w:pPr>
        <w:pStyle w:val="CVspacebeforetable"/>
      </w:pPr>
    </w:p>
    <w:p w14:paraId="069E88C2" w14:textId="0BA69180" w:rsidR="005F4D19" w:rsidRDefault="005F4D19" w:rsidP="00A93DBE">
      <w:pPr>
        <w:pStyle w:val="CVChapterBodyCopyIndent1"/>
      </w:pPr>
      <w:r>
        <w:t xml:space="preserve">If you try to exit the </w:t>
      </w:r>
      <w:r w:rsidRPr="00A93DBE">
        <w:rPr>
          <w:b/>
        </w:rPr>
        <w:t>Display</w:t>
      </w:r>
      <w:r>
        <w:t xml:space="preserve"> </w:t>
      </w:r>
      <w:r w:rsidRPr="00A93DBE">
        <w:rPr>
          <w:b/>
        </w:rPr>
        <w:t>Settings</w:t>
      </w:r>
      <w:r>
        <w:t xml:space="preserve"> window without saving the preset or without saving </w:t>
      </w:r>
      <w:r w:rsidR="005C32E7">
        <w:t>the</w:t>
      </w:r>
      <w:r>
        <w:t xml:space="preserve"> changes </w:t>
      </w:r>
      <w:r w:rsidR="005C32E7">
        <w:t xml:space="preserve">that you may have </w:t>
      </w:r>
      <w:r>
        <w:t xml:space="preserve">made to an existing preset, a </w:t>
      </w:r>
      <w:r w:rsidR="00A93DBE">
        <w:t>warning-</w:t>
      </w:r>
      <w:r>
        <w:t>message box displays alerting you</w:t>
      </w:r>
      <w:r w:rsidR="00A93DBE">
        <w:t xml:space="preserve"> about the unsaved </w:t>
      </w:r>
      <w:r>
        <w:t>changes</w:t>
      </w:r>
      <w:r w:rsidR="0089333E">
        <w:t>;</w:t>
      </w:r>
      <w:r w:rsidR="00B46B93">
        <w:t xml:space="preserve"> </w:t>
      </w:r>
      <w:r w:rsidR="005C32E7">
        <w:t>t</w:t>
      </w:r>
      <w:r w:rsidR="00B46B93">
        <w:t xml:space="preserve">o save the changes that you made to the preset, select </w:t>
      </w:r>
      <w:r w:rsidR="00B46B93" w:rsidRPr="00B46B93">
        <w:rPr>
          <w:b/>
        </w:rPr>
        <w:t>Yes</w:t>
      </w:r>
      <w:r w:rsidR="00B46B93">
        <w:t xml:space="preserve"> or select </w:t>
      </w:r>
      <w:r w:rsidR="00B46B93" w:rsidRPr="00B46B93">
        <w:rPr>
          <w:b/>
        </w:rPr>
        <w:t>No</w:t>
      </w:r>
      <w:r w:rsidR="00B46B93">
        <w:t xml:space="preserve"> to discard the changes.</w:t>
      </w:r>
    </w:p>
    <w:p w14:paraId="3617FE19" w14:textId="25058697" w:rsidR="005F4D19" w:rsidRDefault="00A93DBE" w:rsidP="00A93DBE">
      <w:pPr>
        <w:pStyle w:val="CVFigure"/>
      </w:pPr>
      <w:r>
        <w:drawing>
          <wp:inline distT="0" distB="0" distL="0" distR="0" wp14:anchorId="511BBCC2" wp14:editId="625EADB3">
            <wp:extent cx="3490622" cy="78417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1 Infolog-Discard changes.png"/>
                    <pic:cNvPicPr/>
                  </pic:nvPicPr>
                  <pic:blipFill>
                    <a:blip r:embed="rId184">
                      <a:extLst>
                        <a:ext uri="{28A0092B-C50C-407E-A947-70E740481C1C}">
                          <a14:useLocalDpi xmlns:a14="http://schemas.microsoft.com/office/drawing/2010/main" val="0"/>
                        </a:ext>
                      </a:extLst>
                    </a:blip>
                    <a:stretch>
                      <a:fillRect/>
                    </a:stretch>
                  </pic:blipFill>
                  <pic:spPr>
                    <a:xfrm>
                      <a:off x="0" y="0"/>
                      <a:ext cx="3521925" cy="791210"/>
                    </a:xfrm>
                    <a:prstGeom prst="rect">
                      <a:avLst/>
                    </a:prstGeom>
                  </pic:spPr>
                </pic:pic>
              </a:graphicData>
            </a:graphic>
          </wp:inline>
        </w:drawing>
      </w:r>
    </w:p>
    <w:p w14:paraId="60092685" w14:textId="48A43C12" w:rsidR="00A93DBE" w:rsidRDefault="00A93DBE" w:rsidP="00A93DBE">
      <w:pPr>
        <w:pStyle w:val="CVFigureCaption"/>
      </w:pPr>
      <w:r>
        <w:t>Warning-Message Box</w:t>
      </w:r>
    </w:p>
    <w:p w14:paraId="7D91ECC9" w14:textId="5F4574CB" w:rsidR="007241BF" w:rsidRDefault="007241BF" w:rsidP="000624EC">
      <w:pPr>
        <w:pStyle w:val="ListNumber"/>
      </w:pPr>
      <w:r>
        <w:lastRenderedPageBreak/>
        <w:t xml:space="preserve">Click the </w:t>
      </w:r>
      <w:r w:rsidRPr="00550EBF">
        <w:rPr>
          <w:b/>
        </w:rPr>
        <w:t>Apply</w:t>
      </w:r>
      <w:r>
        <w:t xml:space="preserve"> button to apply the saved preset to the </w:t>
      </w:r>
      <w:r w:rsidR="00434C0C">
        <w:t xml:space="preserve">monitor screen </w:t>
      </w:r>
      <w:r>
        <w:t>immediate</w:t>
      </w:r>
      <w:r w:rsidR="004A2046">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t xml:space="preserve"> to use it when required.</w:t>
      </w:r>
    </w:p>
    <w:p w14:paraId="68E945D1" w14:textId="2FC392CC" w:rsidR="0042040C" w:rsidRPr="00494FAC" w:rsidRDefault="0042040C" w:rsidP="0042040C">
      <w:pPr>
        <w:pStyle w:val="Heading2"/>
      </w:pPr>
      <w:bookmarkStart w:id="77" w:name="_Pin_a_Double"/>
      <w:bookmarkStart w:id="78" w:name="_Toc25574512"/>
      <w:bookmarkEnd w:id="77"/>
      <w:r>
        <w:t>P</w:t>
      </w:r>
      <w:r w:rsidR="007D52E4">
        <w:t xml:space="preserve">in </w:t>
      </w:r>
      <w:r w:rsidR="00307A63">
        <w:t xml:space="preserve">a </w:t>
      </w:r>
      <w:r w:rsidR="000C7A9A">
        <w:t>2-</w:t>
      </w:r>
      <w:r w:rsidR="00253ED3">
        <w:t>Panel Preset to t</w:t>
      </w:r>
      <w:r>
        <w:t>he Toolbar</w:t>
      </w:r>
      <w:bookmarkEnd w:id="78"/>
    </w:p>
    <w:p w14:paraId="309CE47F" w14:textId="22236A01" w:rsidR="00800D85" w:rsidRDefault="0064572D" w:rsidP="00800D85">
      <w:pPr>
        <w:pStyle w:val="CVChapterBodyCopy"/>
      </w:pPr>
      <w:r>
        <w:t xml:space="preserve">You can customize the toolbar by </w:t>
      </w:r>
      <w:r w:rsidR="003C4E32">
        <w:t>pin</w:t>
      </w:r>
      <w:r>
        <w:t>ning</w:t>
      </w:r>
      <w:r w:rsidR="00800D85">
        <w:t xml:space="preserve"> </w:t>
      </w:r>
      <w:r w:rsidR="007D52E4">
        <w:t xml:space="preserve">the </w:t>
      </w:r>
      <w:r w:rsidR="00800D85">
        <w:t>presets</w:t>
      </w:r>
      <w:r>
        <w:t xml:space="preserve"> to it</w:t>
      </w:r>
      <w:r w:rsidR="003C4E32">
        <w:t>.</w:t>
      </w:r>
      <w:r w:rsidR="00A841CF">
        <w:t xml:space="preserve"> </w:t>
      </w:r>
      <w:r w:rsidR="007D52E4">
        <w:t>Pinning the presets</w:t>
      </w:r>
      <w:r w:rsidR="008A4F5B">
        <w:t xml:space="preserve"> </w:t>
      </w:r>
      <w:r w:rsidR="00800D85">
        <w:t xml:space="preserve">helps you to </w:t>
      </w:r>
      <w:r w:rsidR="00374FFE">
        <w:t xml:space="preserve">switch between presets and </w:t>
      </w:r>
      <w:r w:rsidR="00800D85">
        <w:t>apply the required preset to the screen quickly</w:t>
      </w:r>
      <w:r w:rsidR="008A4F5B">
        <w:t>.</w:t>
      </w:r>
    </w:p>
    <w:p w14:paraId="211B3A03" w14:textId="7482C8C3" w:rsidR="008C1527" w:rsidRDefault="008C1527" w:rsidP="008C1527">
      <w:pPr>
        <w:pStyle w:val="CVChapterBodyCopy"/>
      </w:pPr>
      <w:r>
        <w:t>Follow these</w:t>
      </w:r>
      <w:r w:rsidR="00C94025">
        <w:t xml:space="preserve"> steps to pin a 2-</w:t>
      </w:r>
      <w:r w:rsidR="00307A63">
        <w:t>P</w:t>
      </w:r>
      <w:r>
        <w:t>an</w:t>
      </w:r>
      <w:r w:rsidR="00C94025">
        <w:t xml:space="preserve">el </w:t>
      </w:r>
      <w:r>
        <w:t>preset to the toolbar:</w:t>
      </w:r>
    </w:p>
    <w:p w14:paraId="2C8D3F50" w14:textId="77777777" w:rsidR="008C1527" w:rsidRDefault="008C1527" w:rsidP="00115482">
      <w:pPr>
        <w:pStyle w:val="ListNumber"/>
        <w:numPr>
          <w:ilvl w:val="0"/>
          <w:numId w:val="29"/>
        </w:numPr>
      </w:pPr>
      <w:r>
        <w:rPr>
          <w:noProof/>
          <w:lang w:val="en-IN" w:eastAsia="en-IN"/>
        </w:rPr>
        <w:drawing>
          <wp:anchor distT="0" distB="0" distL="114300" distR="114300" simplePos="0" relativeHeight="251654144" behindDoc="0" locked="0" layoutInCell="1" allowOverlap="1" wp14:anchorId="41C2A436" wp14:editId="59A8EE10">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7">
                      <a:extLst>
                        <a:ext uri="{BEBA8EAE-BF5A-486C-A8C5-ECC9F3942E4B}">
                          <a14:imgProps xmlns:a14="http://schemas.microsoft.com/office/drawing/2010/main">
                            <a14:imgLayer r:embed="rId168">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473C7C">
        <w:rPr>
          <w:b/>
        </w:rPr>
        <w:t>Display</w:t>
      </w:r>
      <w:r>
        <w:t xml:space="preserve"> </w:t>
      </w:r>
      <w:r w:rsidRPr="00473C7C">
        <w:rPr>
          <w:b/>
        </w:rPr>
        <w:t>settings</w:t>
      </w:r>
      <w:r>
        <w:t xml:space="preserve"> button or click anywhere in the blank panel frame to open the </w:t>
      </w:r>
      <w:r w:rsidRPr="00473C7C">
        <w:rPr>
          <w:b/>
        </w:rPr>
        <w:t>Display</w:t>
      </w:r>
      <w:r>
        <w:t xml:space="preserve"> </w:t>
      </w:r>
      <w:r w:rsidRPr="00473C7C">
        <w:rPr>
          <w:b/>
        </w:rPr>
        <w:t>Settings</w:t>
      </w:r>
      <w:r>
        <w:t xml:space="preserve"> window.</w:t>
      </w:r>
    </w:p>
    <w:p w14:paraId="3A6A3619" w14:textId="58C9EBB8" w:rsidR="007241BF" w:rsidRDefault="00353373" w:rsidP="007241BF">
      <w:pPr>
        <w:pStyle w:val="CVFigure"/>
      </w:pPr>
      <w:r>
        <w:drawing>
          <wp:inline distT="0" distB="0" distL="0" distR="0" wp14:anchorId="5564E203" wp14:editId="1D2420FD">
            <wp:extent cx="4791571" cy="299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2 PRESETS PINNED TO THE TOOLBAR.png"/>
                    <pic:cNvPicPr/>
                  </pic:nvPicPr>
                  <pic:blipFill>
                    <a:blip r:embed="rId185">
                      <a:extLst>
                        <a:ext uri="{28A0092B-C50C-407E-A947-70E740481C1C}">
                          <a14:useLocalDpi xmlns:a14="http://schemas.microsoft.com/office/drawing/2010/main" val="0"/>
                        </a:ext>
                      </a:extLst>
                    </a:blip>
                    <a:stretch>
                      <a:fillRect/>
                    </a:stretch>
                  </pic:blipFill>
                  <pic:spPr>
                    <a:xfrm>
                      <a:off x="0" y="0"/>
                      <a:ext cx="4793832" cy="2992261"/>
                    </a:xfrm>
                    <a:prstGeom prst="rect">
                      <a:avLst/>
                    </a:prstGeom>
                  </pic:spPr>
                </pic:pic>
              </a:graphicData>
            </a:graphic>
          </wp:inline>
        </w:drawing>
      </w:r>
    </w:p>
    <w:p w14:paraId="4B5EFDF7" w14:textId="142664DA" w:rsidR="007241BF" w:rsidRDefault="004C7FE9" w:rsidP="007241BF">
      <w:pPr>
        <w:pStyle w:val="CVFigureCaption"/>
      </w:pPr>
      <w:r>
        <w:t>Presets Pinned to the Toolbar</w:t>
      </w:r>
    </w:p>
    <w:p w14:paraId="0DD71CD0" w14:textId="2508AD68" w:rsidR="007241BF" w:rsidRDefault="007241BF" w:rsidP="00CF58E4">
      <w:pPr>
        <w:pStyle w:val="CVChapterBodyCopyIndent1"/>
      </w:pPr>
      <w:r>
        <w:t>The presets that are already pinned to the toolbar have blue colored pin icons</w:t>
      </w:r>
      <w:r w:rsidR="00055A44">
        <w:t>,</w:t>
      </w:r>
      <w:r>
        <w:t xml:space="preserve"> and the </w:t>
      </w:r>
      <w:r w:rsidR="007B5DFB">
        <w:t xml:space="preserve">presets that are not </w:t>
      </w:r>
      <w:r>
        <w:t>pinned to the toolbar have grey colored pin icons.</w:t>
      </w:r>
    </w:p>
    <w:p w14:paraId="3B90EA0D" w14:textId="2836119D" w:rsidR="00AA7328" w:rsidRDefault="002E19B1" w:rsidP="00115482">
      <w:pPr>
        <w:pStyle w:val="ListNumber"/>
        <w:numPr>
          <w:ilvl w:val="0"/>
          <w:numId w:val="24"/>
        </w:numPr>
      </w:pPr>
      <w:r w:rsidRPr="00CF58E4">
        <w:t>Click</w:t>
      </w:r>
      <w:r>
        <w:t xml:space="preserve"> the </w:t>
      </w:r>
      <w:r w:rsidRPr="00CF58E4">
        <w:rPr>
          <w:b/>
        </w:rPr>
        <w:t>Edit Toolbar</w:t>
      </w:r>
      <w:r>
        <w:t xml:space="preserve"> button</w:t>
      </w:r>
      <w:r w:rsidR="00AA7328">
        <w:t>.</w:t>
      </w:r>
    </w:p>
    <w:p w14:paraId="4CDFB016" w14:textId="77777777" w:rsidR="008F414F" w:rsidRDefault="008F414F">
      <w:pPr>
        <w:spacing w:after="0" w:line="240" w:lineRule="auto"/>
        <w:rPr>
          <w:rFonts w:ascii="Calibri" w:hAnsi="Calibri"/>
        </w:rPr>
      </w:pPr>
      <w:r>
        <w:br w:type="page"/>
      </w:r>
    </w:p>
    <w:p w14:paraId="736A7741" w14:textId="036B4F07" w:rsidR="004B1DB3" w:rsidRDefault="006F4743" w:rsidP="00B157A2">
      <w:pPr>
        <w:pStyle w:val="ListNumber"/>
      </w:pPr>
      <w:r>
        <w:lastRenderedPageBreak/>
        <w:t xml:space="preserve">Select the </w:t>
      </w:r>
      <w:r w:rsidR="00B157A2">
        <w:t xml:space="preserve">saved </w:t>
      </w:r>
      <w:r w:rsidR="00106B6E">
        <w:t>2-</w:t>
      </w:r>
      <w:r w:rsidR="00B157A2">
        <w:t xml:space="preserve">panel </w:t>
      </w:r>
      <w:r>
        <w:t>preset</w:t>
      </w:r>
      <w:r w:rsidR="0073213C">
        <w:t xml:space="preserve"> icon</w:t>
      </w:r>
      <w:r w:rsidR="00B157A2">
        <w:t xml:space="preserve"> </w:t>
      </w:r>
      <w:r>
        <w:t>to pin</w:t>
      </w:r>
      <w:r w:rsidR="002E19B1">
        <w:t xml:space="preserve"> </w:t>
      </w:r>
      <w:r w:rsidR="00C21359">
        <w:t xml:space="preserve">it </w:t>
      </w:r>
      <w:r w:rsidR="002E19B1">
        <w:t>to the toolbar of the UEE screen.</w:t>
      </w:r>
      <w:r w:rsidR="00B157A2">
        <w:t xml:space="preserve"> On selecting, the</w:t>
      </w:r>
      <w:r w:rsidR="004B1DB3">
        <w:t xml:space="preserve"> preset</w:t>
      </w:r>
      <w:r w:rsidR="00D97FDB">
        <w:t xml:space="preserve"> icon</w:t>
      </w:r>
      <w:r w:rsidR="004B1DB3">
        <w:t xml:space="preserve"> displays a blue color pin indicating that the preset is pinned to the toolbar.</w:t>
      </w:r>
    </w:p>
    <w:p w14:paraId="33B025C2" w14:textId="06A0DB16" w:rsidR="002E19B1" w:rsidRDefault="00122C48" w:rsidP="00C21359">
      <w:pPr>
        <w:pStyle w:val="CVFigure"/>
      </w:pPr>
      <w:r>
        <w:drawing>
          <wp:inline distT="0" distB="0" distL="0" distR="0" wp14:anchorId="6401924A" wp14:editId="1A9E3328">
            <wp:extent cx="4406593" cy="3651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3 PINNING A 2-PANEL PRESET.png"/>
                    <pic:cNvPicPr/>
                  </pic:nvPicPr>
                  <pic:blipFill>
                    <a:blip r:embed="rId186">
                      <a:extLst>
                        <a:ext uri="{28A0092B-C50C-407E-A947-70E740481C1C}">
                          <a14:useLocalDpi xmlns:a14="http://schemas.microsoft.com/office/drawing/2010/main" val="0"/>
                        </a:ext>
                      </a:extLst>
                    </a:blip>
                    <a:stretch>
                      <a:fillRect/>
                    </a:stretch>
                  </pic:blipFill>
                  <pic:spPr>
                    <a:xfrm>
                      <a:off x="0" y="0"/>
                      <a:ext cx="4417592" cy="3660363"/>
                    </a:xfrm>
                    <a:prstGeom prst="rect">
                      <a:avLst/>
                    </a:prstGeom>
                  </pic:spPr>
                </pic:pic>
              </a:graphicData>
            </a:graphic>
          </wp:inline>
        </w:drawing>
      </w:r>
    </w:p>
    <w:p w14:paraId="144FD0B3" w14:textId="4C244733" w:rsidR="00C21359" w:rsidRDefault="00C21359" w:rsidP="006D122C">
      <w:pPr>
        <w:pStyle w:val="CVFigureCaption"/>
      </w:pPr>
      <w:r>
        <w:t xml:space="preserve">Pinning a </w:t>
      </w:r>
      <w:r w:rsidR="000B4293">
        <w:t>2-Panel P</w:t>
      </w:r>
      <w:r>
        <w:t>reset</w:t>
      </w:r>
    </w:p>
    <w:p w14:paraId="309ADEBC" w14:textId="1AE80CE3" w:rsidR="00C21359" w:rsidRDefault="00C21359" w:rsidP="00C21359">
      <w:pPr>
        <w:pStyle w:val="ListNumber"/>
      </w:pPr>
      <w:r>
        <w:t xml:space="preserve">Click the </w:t>
      </w:r>
      <w:r w:rsidRPr="00C21359">
        <w:rPr>
          <w:b/>
        </w:rPr>
        <w:t>Save</w:t>
      </w:r>
      <w:r>
        <w:t xml:space="preserve"> </w:t>
      </w:r>
      <w:r w:rsidRPr="00C21359">
        <w:rPr>
          <w:b/>
        </w:rPr>
        <w:t>Toolbar</w:t>
      </w:r>
      <w:r>
        <w:rPr>
          <w:b/>
        </w:rPr>
        <w:t xml:space="preserve"> </w:t>
      </w:r>
      <w:r w:rsidRPr="00C21359">
        <w:t>button</w:t>
      </w:r>
      <w:r w:rsidR="001766FC">
        <w:t xml:space="preserve"> to save the change</w:t>
      </w:r>
      <w:r w:rsidR="00F87BE6">
        <w:t>s that you made to the toolbar.</w:t>
      </w:r>
    </w:p>
    <w:p w14:paraId="64E3AE04" w14:textId="7E2F6EAE" w:rsidR="003A3D4E" w:rsidRDefault="00C53EF7" w:rsidP="00C75F31">
      <w:pPr>
        <w:pStyle w:val="CVFigure"/>
      </w:pPr>
      <w:r>
        <w:drawing>
          <wp:inline distT="0" distB="0" distL="0" distR="0" wp14:anchorId="7CB617DF" wp14:editId="6C164146">
            <wp:extent cx="4684144" cy="293626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34 2-PANEL PRESET PINNED TO THE TOOLBAR.png"/>
                    <pic:cNvPicPr/>
                  </pic:nvPicPr>
                  <pic:blipFill>
                    <a:blip r:embed="rId187">
                      <a:extLst>
                        <a:ext uri="{28A0092B-C50C-407E-A947-70E740481C1C}">
                          <a14:useLocalDpi xmlns:a14="http://schemas.microsoft.com/office/drawing/2010/main" val="0"/>
                        </a:ext>
                      </a:extLst>
                    </a:blip>
                    <a:stretch>
                      <a:fillRect/>
                    </a:stretch>
                  </pic:blipFill>
                  <pic:spPr>
                    <a:xfrm>
                      <a:off x="0" y="0"/>
                      <a:ext cx="4696348" cy="2943915"/>
                    </a:xfrm>
                    <a:prstGeom prst="rect">
                      <a:avLst/>
                    </a:prstGeom>
                  </pic:spPr>
                </pic:pic>
              </a:graphicData>
            </a:graphic>
          </wp:inline>
        </w:drawing>
      </w:r>
    </w:p>
    <w:p w14:paraId="75BA8265" w14:textId="7887F022" w:rsidR="00C75F31" w:rsidRDefault="00E51435" w:rsidP="006D122C">
      <w:pPr>
        <w:pStyle w:val="CVFigureCaption"/>
      </w:pPr>
      <w:bookmarkStart w:id="79" w:name="PresetPinnedtoToolbarwithTooltip"/>
      <w:r>
        <w:t xml:space="preserve">2-Panel </w:t>
      </w:r>
      <w:r w:rsidR="00415771" w:rsidRPr="006D122C">
        <w:t>Preset</w:t>
      </w:r>
      <w:r w:rsidR="00415771">
        <w:t xml:space="preserve"> Pinne</w:t>
      </w:r>
      <w:r>
        <w:t>d to the Toolbar</w:t>
      </w:r>
    </w:p>
    <w:p w14:paraId="6FAB5CD9" w14:textId="72AF0FC5" w:rsidR="00F87BE6" w:rsidRDefault="00E45591" w:rsidP="00F87BE6">
      <w:pPr>
        <w:pStyle w:val="CVChapterBodyCopyIndent1"/>
      </w:pPr>
      <w:bookmarkStart w:id="80" w:name="PinnedPresetDisplayedonToolbar"/>
      <w:bookmarkEnd w:id="79"/>
      <w:r>
        <w:lastRenderedPageBreak/>
        <w:t xml:space="preserve">The pinned preset displays </w:t>
      </w:r>
      <w:r w:rsidR="00F87BE6">
        <w:t xml:space="preserve">on the toolbar. </w:t>
      </w:r>
      <w:bookmarkEnd w:id="80"/>
      <w:r w:rsidR="00F87BE6">
        <w:t xml:space="preserve">If the preset that </w:t>
      </w:r>
      <w:r>
        <w:t>you</w:t>
      </w:r>
      <w:r w:rsidR="00F87BE6">
        <w:t xml:space="preserve"> applied to the screen happens to be one of the pinned presets,</w:t>
      </w:r>
      <w:r>
        <w:t xml:space="preserve"> then</w:t>
      </w:r>
      <w:r w:rsidR="00F87BE6">
        <w:t xml:space="preserve"> the preset icon highlights on the toolbar</w:t>
      </w:r>
      <w:r w:rsidR="00681FF0">
        <w:t xml:space="preserve"> with a thin white bar below the preset number</w:t>
      </w:r>
      <w:r w:rsidR="00F87BE6">
        <w:t>.</w:t>
      </w:r>
    </w:p>
    <w:p w14:paraId="1B47E950" w14:textId="14181786" w:rsidR="00681FF0" w:rsidRPr="000911B6" w:rsidRDefault="00681FF0" w:rsidP="00F87BE6">
      <w:pPr>
        <w:pStyle w:val="CVChapterBodyCopyIndent1"/>
      </w:pPr>
      <w:r>
        <w:t xml:space="preserve">If you hover the mouse over the pinned preset icon, the </w:t>
      </w:r>
      <w:hyperlink w:anchor="EnterthePresetNameBox" w:history="1">
        <w:r w:rsidRPr="00681FF0">
          <w:rPr>
            <w:rStyle w:val="Hyperlink"/>
            <w:rFonts w:cstheme="minorBidi"/>
          </w:rPr>
          <w:t>preset name that you had defined</w:t>
        </w:r>
      </w:hyperlink>
      <w:r>
        <w:t xml:space="preserve"> in the </w:t>
      </w:r>
      <w:r w:rsidRPr="00681FF0">
        <w:rPr>
          <w:b/>
        </w:rPr>
        <w:t>Display Settings</w:t>
      </w:r>
      <w:r>
        <w:t xml:space="preserve"> window </w:t>
      </w:r>
      <w:r w:rsidR="00E45591">
        <w:t>shows</w:t>
      </w:r>
      <w:r w:rsidR="00CE2204">
        <w:t xml:space="preserve"> as a tooltip</w:t>
      </w:r>
      <w:r w:rsidR="00E45591">
        <w:t>, o</w:t>
      </w:r>
      <w:r w:rsidR="00CF7EAC" w:rsidRPr="004E020E">
        <w:t>therwise</w:t>
      </w:r>
      <w:r w:rsidR="00CF7EAC">
        <w:t>,</w:t>
      </w:r>
      <w:r w:rsidR="00B157A2">
        <w:t xml:space="preserve"> UEE displays </w:t>
      </w:r>
      <w:r w:rsidR="004E020E">
        <w:t xml:space="preserve">an </w:t>
      </w:r>
      <w:r w:rsidR="00B157A2">
        <w:t>auto</w:t>
      </w:r>
      <w:r w:rsidR="00E45591">
        <w:t>-</w:t>
      </w:r>
      <w:r w:rsidR="004E020E">
        <w:t xml:space="preserve">generated preset name in the format, </w:t>
      </w:r>
      <w:r w:rsidR="004E020E" w:rsidRPr="004E020E">
        <w:rPr>
          <w:b/>
        </w:rPr>
        <w:t>Preset ‘Number</w:t>
      </w:r>
      <w:r w:rsidR="00E45591">
        <w:rPr>
          <w:b/>
        </w:rPr>
        <w:t>,’</w:t>
      </w:r>
      <w:r w:rsidR="004E020E">
        <w:t xml:space="preserve"> </w:t>
      </w:r>
      <w:r w:rsidR="00216ED9" w:rsidRPr="00E33684">
        <w:rPr>
          <w:i/>
        </w:rPr>
        <w:t>f</w:t>
      </w:r>
      <w:r w:rsidR="004E020E" w:rsidRPr="00E33684">
        <w:rPr>
          <w:i/>
        </w:rPr>
        <w:t>or example</w:t>
      </w:r>
      <w:r w:rsidR="00E45591" w:rsidRPr="00E33684">
        <w:rPr>
          <w:i/>
        </w:rPr>
        <w:t>,</w:t>
      </w:r>
      <w:r w:rsidR="004E020E" w:rsidRPr="00E33684">
        <w:rPr>
          <w:i/>
        </w:rPr>
        <w:t xml:space="preserve"> </w:t>
      </w:r>
      <w:r w:rsidR="004E020E" w:rsidRPr="00E33684">
        <w:rPr>
          <w:b/>
          <w:i/>
        </w:rPr>
        <w:t>Preset</w:t>
      </w:r>
      <w:r w:rsidR="004E020E" w:rsidRPr="00E33684">
        <w:rPr>
          <w:i/>
        </w:rPr>
        <w:t xml:space="preserve"> </w:t>
      </w:r>
      <w:r w:rsidR="004E020E" w:rsidRPr="00E33684">
        <w:rPr>
          <w:b/>
          <w:i/>
        </w:rPr>
        <w:t>4</w:t>
      </w:r>
      <w:r w:rsidR="004E020E" w:rsidRPr="00E33684">
        <w:rPr>
          <w:i/>
        </w:rPr>
        <w:t>.</w:t>
      </w:r>
    </w:p>
    <w:p w14:paraId="5F60E632" w14:textId="547AA63E" w:rsidR="00447487" w:rsidRDefault="00447487" w:rsidP="00447487">
      <w:pPr>
        <w:pStyle w:val="Heading2"/>
      </w:pPr>
      <w:bookmarkStart w:id="81" w:name="_Toc25574513"/>
      <w:r>
        <w:t xml:space="preserve">Configure a </w:t>
      </w:r>
      <w:r w:rsidR="00E51435">
        <w:t>3-</w:t>
      </w:r>
      <w:r>
        <w:t>Panel View</w:t>
      </w:r>
      <w:bookmarkEnd w:id="81"/>
    </w:p>
    <w:p w14:paraId="233CAFB3" w14:textId="4F5865FB" w:rsidR="00793175" w:rsidRDefault="00793175" w:rsidP="00793175">
      <w:pPr>
        <w:pStyle w:val="CVChapterBodyCopy"/>
      </w:pPr>
      <w:r>
        <w:t>Follow these steps to config</w:t>
      </w:r>
      <w:r w:rsidR="00307A63">
        <w:t>ure a 3-P</w:t>
      </w:r>
      <w:r>
        <w:t xml:space="preserve">anel view in the </w:t>
      </w:r>
      <w:r w:rsidRPr="00983097">
        <w:rPr>
          <w:b/>
        </w:rPr>
        <w:t>Display</w:t>
      </w:r>
      <w:r>
        <w:t xml:space="preserve"> </w:t>
      </w:r>
      <w:r w:rsidRPr="00983097">
        <w:rPr>
          <w:b/>
        </w:rPr>
        <w:t>Settings</w:t>
      </w:r>
      <w:r>
        <w:t xml:space="preserve"> window and apply it on the UEE screen of your </w:t>
      </w:r>
      <w:r w:rsidR="00434C0C">
        <w:t>monitor</w:t>
      </w:r>
      <w:r>
        <w:t>:</w:t>
      </w:r>
    </w:p>
    <w:p w14:paraId="642F5191" w14:textId="5A116B23" w:rsidR="00793175" w:rsidRDefault="00793175" w:rsidP="00115482">
      <w:pPr>
        <w:pStyle w:val="ListNumber"/>
        <w:numPr>
          <w:ilvl w:val="0"/>
          <w:numId w:val="25"/>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1732A4">
          <w:rPr>
            <w:rStyle w:val="Hyperlink"/>
            <w:rFonts w:cstheme="minorBidi"/>
            <w:b/>
          </w:rPr>
          <w:t>Coreo</w:t>
        </w:r>
        <w:r w:rsidR="00E615A7" w:rsidRPr="00E615A7">
          <w:rPr>
            <w:rStyle w:val="Hyperlink"/>
            <w:rFonts w:cstheme="minorBidi"/>
            <w:b/>
          </w:rPr>
          <w:t xml:space="preserve"> L</w:t>
        </w:r>
        <w:r w:rsidRPr="00E615A7">
          <w:rPr>
            <w:rStyle w:val="Hyperlink"/>
            <w:rFonts w:cstheme="minorBidi"/>
            <w:b/>
          </w:rPr>
          <w:t>anding</w:t>
        </w:r>
        <w:r w:rsidRPr="00E615A7">
          <w:rPr>
            <w:rStyle w:val="Hyperlink"/>
            <w:rFonts w:cstheme="minorBidi"/>
          </w:rPr>
          <w:t xml:space="preserve"> screen</w:t>
        </w:r>
      </w:hyperlink>
      <w:r>
        <w:t xml:space="preserve"> </w:t>
      </w:r>
      <w:r w:rsidRPr="00A875B7">
        <w:t>to open the</w:t>
      </w:r>
      <w:r>
        <w:t xml:space="preserve"> UEE screen.</w:t>
      </w:r>
    </w:p>
    <w:p w14:paraId="0C812191" w14:textId="566DB5CB" w:rsidR="00793175" w:rsidRDefault="00793175" w:rsidP="00115482">
      <w:pPr>
        <w:pStyle w:val="ListNumber"/>
        <w:numPr>
          <w:ilvl w:val="0"/>
          <w:numId w:val="25"/>
        </w:numPr>
      </w:pPr>
      <w:r>
        <w:rPr>
          <w:noProof/>
          <w:lang w:val="en-IN" w:eastAsia="en-IN"/>
        </w:rPr>
        <w:drawing>
          <wp:anchor distT="0" distB="0" distL="114300" distR="114300" simplePos="0" relativeHeight="251656192" behindDoc="0" locked="0" layoutInCell="1" allowOverlap="1" wp14:anchorId="50F16934" wp14:editId="0613BF26">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50">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793175">
        <w:rPr>
          <w:b/>
        </w:rPr>
        <w:t>Display</w:t>
      </w:r>
      <w:r>
        <w:t xml:space="preserve"> </w:t>
      </w:r>
      <w:r w:rsidRPr="00793175">
        <w:rPr>
          <w:b/>
        </w:rPr>
        <w:t>settings</w:t>
      </w:r>
      <w:r>
        <w:t xml:space="preserve"> button or click anywhere in the blank panel frame to open the </w:t>
      </w:r>
      <w:r w:rsidRPr="00793175">
        <w:rPr>
          <w:b/>
        </w:rPr>
        <w:t>Display</w:t>
      </w:r>
      <w:r>
        <w:t xml:space="preserve"> </w:t>
      </w:r>
      <w:r w:rsidRPr="00793175">
        <w:rPr>
          <w:b/>
        </w:rPr>
        <w:t>Settings</w:t>
      </w:r>
      <w:r>
        <w:t xml:space="preserve"> window.</w:t>
      </w:r>
    </w:p>
    <w:p w14:paraId="49E41A84" w14:textId="099D4956" w:rsidR="00437D54" w:rsidRDefault="002E66AD" w:rsidP="00437D54">
      <w:pPr>
        <w:pStyle w:val="CVFigure"/>
      </w:pPr>
      <w:r>
        <w:rPr>
          <w:sz w:val="16"/>
          <w:szCs w:val="16"/>
        </w:rPr>
        <w:drawing>
          <wp:inline distT="0" distB="0" distL="0" distR="0" wp14:anchorId="7213180B" wp14:editId="28F12B85">
            <wp:extent cx="4612674" cy="3709359"/>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35 DISPLAY SETTINGS WINDOW—3-PANEL SLOT.png"/>
                    <pic:cNvPicPr/>
                  </pic:nvPicPr>
                  <pic:blipFill>
                    <a:blip r:embed="rId188">
                      <a:extLst>
                        <a:ext uri="{28A0092B-C50C-407E-A947-70E740481C1C}">
                          <a14:useLocalDpi xmlns:a14="http://schemas.microsoft.com/office/drawing/2010/main" val="0"/>
                        </a:ext>
                      </a:extLst>
                    </a:blip>
                    <a:stretch>
                      <a:fillRect/>
                    </a:stretch>
                  </pic:blipFill>
                  <pic:spPr>
                    <a:xfrm>
                      <a:off x="0" y="0"/>
                      <a:ext cx="4616538" cy="3712466"/>
                    </a:xfrm>
                    <a:prstGeom prst="rect">
                      <a:avLst/>
                    </a:prstGeom>
                  </pic:spPr>
                </pic:pic>
              </a:graphicData>
            </a:graphic>
          </wp:inline>
        </w:drawing>
      </w:r>
    </w:p>
    <w:p w14:paraId="4FA90005" w14:textId="1CF905EE" w:rsidR="00437D54" w:rsidRDefault="00E51435" w:rsidP="0096511D">
      <w:pPr>
        <w:pStyle w:val="CVFigureCaption"/>
      </w:pPr>
      <w:r>
        <w:t>Display S</w:t>
      </w:r>
      <w:r w:rsidR="00EF5888">
        <w:t>ettings Window—3-</w:t>
      </w:r>
      <w:r w:rsidR="0096511D">
        <w:t>Panel Slot</w:t>
      </w:r>
    </w:p>
    <w:p w14:paraId="6B78E91E" w14:textId="046379D2" w:rsidR="00793175" w:rsidRDefault="00793175" w:rsidP="00115482">
      <w:pPr>
        <w:pStyle w:val="ListNumber"/>
        <w:numPr>
          <w:ilvl w:val="0"/>
          <w:numId w:val="25"/>
        </w:numPr>
      </w:pPr>
      <w:r>
        <w:t xml:space="preserve">In the </w:t>
      </w:r>
      <w:r w:rsidRPr="00793175">
        <w:rPr>
          <w:b/>
        </w:rPr>
        <w:t>Select</w:t>
      </w:r>
      <w:r>
        <w:t xml:space="preserve"> </w:t>
      </w:r>
      <w:r w:rsidRPr="00793175">
        <w:rPr>
          <w:b/>
        </w:rPr>
        <w:t>Displays</w:t>
      </w:r>
      <w:r>
        <w:t xml:space="preserve"> group, select the </w:t>
      </w:r>
      <w:r>
        <w:rPr>
          <w:b/>
        </w:rPr>
        <w:t>3</w:t>
      </w:r>
      <w:r w:rsidRPr="00793175">
        <w:rPr>
          <w:b/>
        </w:rPr>
        <w:t xml:space="preserve"> Panel</w:t>
      </w:r>
      <w:r>
        <w:t xml:space="preserve"> radio button. A </w:t>
      </w:r>
      <w:r w:rsidR="00E45591">
        <w:t>3-</w:t>
      </w:r>
      <w:r w:rsidR="00307A63">
        <w:t>p</w:t>
      </w:r>
      <w:r>
        <w:t>anel slot displays.</w:t>
      </w:r>
    </w:p>
    <w:p w14:paraId="41D918E3" w14:textId="77777777" w:rsidR="00F24F57" w:rsidRDefault="00F24F57" w:rsidP="00F24F57">
      <w:pPr>
        <w:pStyle w:val="CVChapterBodyCopyIndent1"/>
      </w:pPr>
      <w:r>
        <w:t xml:space="preserve">You can use the </w:t>
      </w:r>
      <w:r w:rsidRPr="00F24F57">
        <w:rPr>
          <w:b/>
        </w:rPr>
        <w:t>Clear</w:t>
      </w:r>
      <w:r>
        <w:t xml:space="preserve"> button to clear the panel slots to reassign the applications if the panel slots have preassigned applications.</w:t>
      </w:r>
    </w:p>
    <w:p w14:paraId="18940695" w14:textId="2E486CFB" w:rsidR="00793175" w:rsidRDefault="00793175" w:rsidP="00115482">
      <w:pPr>
        <w:pStyle w:val="ListNumber"/>
        <w:numPr>
          <w:ilvl w:val="0"/>
          <w:numId w:val="25"/>
        </w:numPr>
      </w:pPr>
      <w:r>
        <w:t>Select the first panel</w:t>
      </w:r>
      <w:r w:rsidR="00E45591">
        <w:t>,</w:t>
      </w:r>
      <w:r>
        <w:t xml:space="preserve"> and </w:t>
      </w:r>
      <w:r w:rsidR="002E66AD">
        <w:t>from</w:t>
      </w:r>
      <w:r>
        <w:t xml:space="preserve"> the </w:t>
      </w:r>
      <w:r w:rsidRPr="00793175">
        <w:rPr>
          <w:b/>
        </w:rPr>
        <w:t>Select</w:t>
      </w:r>
      <w:r>
        <w:t xml:space="preserve"> </w:t>
      </w:r>
      <w:r w:rsidRPr="00793175">
        <w:rPr>
          <w:b/>
        </w:rPr>
        <w:t>Applications</w:t>
      </w:r>
      <w:r>
        <w:t xml:space="preserve"> group</w:t>
      </w:r>
      <w:r w:rsidR="00E45591">
        <w:t>,</w:t>
      </w:r>
      <w:r>
        <w:t xml:space="preserve"> select the application to assign to the selected panel slot.</w:t>
      </w:r>
    </w:p>
    <w:p w14:paraId="7172AF02" w14:textId="4C42A4AA" w:rsidR="00793175" w:rsidRDefault="005B2E14" w:rsidP="00115482">
      <w:pPr>
        <w:pStyle w:val="ListNumber"/>
        <w:numPr>
          <w:ilvl w:val="0"/>
          <w:numId w:val="25"/>
        </w:numPr>
      </w:pPr>
      <w:r>
        <w:lastRenderedPageBreak/>
        <w:t>Similarly, s</w:t>
      </w:r>
      <w:r w:rsidR="00793175">
        <w:t xml:space="preserve">elect the second panel and </w:t>
      </w:r>
      <w:r>
        <w:t xml:space="preserve">third panel </w:t>
      </w:r>
      <w:r w:rsidR="00793175">
        <w:t xml:space="preserve">in the </w:t>
      </w:r>
      <w:r w:rsidR="00793175" w:rsidRPr="00793175">
        <w:rPr>
          <w:b/>
        </w:rPr>
        <w:t>Select</w:t>
      </w:r>
      <w:r w:rsidR="00793175">
        <w:t xml:space="preserve"> </w:t>
      </w:r>
      <w:r w:rsidR="00793175" w:rsidRPr="00793175">
        <w:rPr>
          <w:b/>
        </w:rPr>
        <w:t>Applications</w:t>
      </w:r>
      <w:r w:rsidR="00793175">
        <w:t xml:space="preserve"> group</w:t>
      </w:r>
      <w:r>
        <w:t xml:space="preserve">, and </w:t>
      </w:r>
      <w:r w:rsidR="00793175">
        <w:t>select the application</w:t>
      </w:r>
      <w:r>
        <w:t>s</w:t>
      </w:r>
      <w:r w:rsidR="00793175">
        <w:t xml:space="preserve"> to assign to the selected panel slot</w:t>
      </w:r>
      <w:r>
        <w:t>s</w:t>
      </w:r>
      <w:r w:rsidR="00793175">
        <w:t>.</w:t>
      </w:r>
    </w:p>
    <w:p w14:paraId="02B954AE" w14:textId="19D4CA4E" w:rsidR="007568DB" w:rsidRDefault="00080E8C" w:rsidP="007568DB">
      <w:pPr>
        <w:pStyle w:val="CVFigure"/>
      </w:pPr>
      <w:r>
        <w:drawing>
          <wp:inline distT="0" distB="0" distL="0" distR="0" wp14:anchorId="1361D759" wp14:editId="67AD7096">
            <wp:extent cx="4571876" cy="370935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36 DISPLAY SETTINGS WINDOW—ASSIGNING APPLICATIONS TO PANEL SLOTS.png"/>
                    <pic:cNvPicPr/>
                  </pic:nvPicPr>
                  <pic:blipFill>
                    <a:blip r:embed="rId189">
                      <a:extLst>
                        <a:ext uri="{28A0092B-C50C-407E-A947-70E740481C1C}">
                          <a14:useLocalDpi xmlns:a14="http://schemas.microsoft.com/office/drawing/2010/main" val="0"/>
                        </a:ext>
                      </a:extLst>
                    </a:blip>
                    <a:stretch>
                      <a:fillRect/>
                    </a:stretch>
                  </pic:blipFill>
                  <pic:spPr>
                    <a:xfrm>
                      <a:off x="0" y="0"/>
                      <a:ext cx="4577104" cy="3713599"/>
                    </a:xfrm>
                    <a:prstGeom prst="rect">
                      <a:avLst/>
                    </a:prstGeom>
                  </pic:spPr>
                </pic:pic>
              </a:graphicData>
            </a:graphic>
          </wp:inline>
        </w:drawing>
      </w:r>
    </w:p>
    <w:p w14:paraId="7F67E945" w14:textId="0F865638" w:rsidR="007568DB" w:rsidRDefault="0096511D" w:rsidP="0096511D">
      <w:pPr>
        <w:pStyle w:val="CVFigureCaption"/>
      </w:pPr>
      <w:r>
        <w:t>Display Settings Window—Assigning Applications to Panel Slots</w:t>
      </w:r>
    </w:p>
    <w:p w14:paraId="03F6C021" w14:textId="09214823" w:rsidR="00307A63" w:rsidRDefault="00793175" w:rsidP="00793175">
      <w:pPr>
        <w:pStyle w:val="CVChapterBodyCopyIndent1"/>
      </w:pPr>
      <w:r>
        <w:t xml:space="preserve">If you choose to interchange the assigned applications between the panel slots, you can use the swap button </w:t>
      </w:r>
      <w:r>
        <w:object w:dxaOrig="405" w:dyaOrig="435" w14:anchorId="5F62EEDE">
          <v:shape id="_x0000_i1081" type="#_x0000_t75" style="width:16.9pt;height:18.15pt;mso-position-horizontal:absolute;mso-position-vertical:absolute" o:ole="" o:allowoverlap="f">
            <v:imagedata r:id="rId175" o:title=""/>
          </v:shape>
          <o:OLEObject Type="Embed" ProgID="PBrush" ShapeID="_x0000_i1081" DrawAspect="Content" ObjectID="_1638982048" r:id="rId190"/>
        </w:object>
      </w:r>
      <w:r w:rsidR="007E406C">
        <w:t>.</w:t>
      </w:r>
    </w:p>
    <w:p w14:paraId="57B0E34D" w14:textId="0CE0B2BE" w:rsidR="00793175" w:rsidRPr="00E33684" w:rsidRDefault="00307A63" w:rsidP="00793175">
      <w:pPr>
        <w:pStyle w:val="CVChapterBodyCopyIndent1"/>
        <w:rPr>
          <w:i/>
        </w:rPr>
      </w:pPr>
      <w:r w:rsidRPr="00E33684">
        <w:rPr>
          <w:i/>
        </w:rPr>
        <w:t>For e</w:t>
      </w:r>
      <w:r w:rsidR="006E13C2" w:rsidRPr="00E33684">
        <w:rPr>
          <w:i/>
        </w:rPr>
        <w:t>xample, if you have assigned the Coreo View application to panel 1 and Coreo Care application to panel 2 and if you click the Swap button, then the Coreo View application that was assigned to panel 1 is now assigned to panel 2 and Coreo Care application to panel 1. Similarly, you can swap the applications between panels 2 and 3.</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6E13C2" w14:paraId="79AA0435" w14:textId="77777777" w:rsidTr="00E65921">
        <w:trPr>
          <w:trHeight w:val="989"/>
        </w:trPr>
        <w:tc>
          <w:tcPr>
            <w:tcW w:w="911" w:type="dxa"/>
            <w:vAlign w:val="center"/>
          </w:tcPr>
          <w:p w14:paraId="0F244901" w14:textId="77777777" w:rsidR="006E13C2" w:rsidRDefault="006E13C2" w:rsidP="00E65921">
            <w:pPr>
              <w:pStyle w:val="ChapterBodyCopy"/>
            </w:pPr>
            <w:r w:rsidRPr="007132F5">
              <w:rPr>
                <w:noProof/>
                <w:lang w:val="en-IN" w:eastAsia="en-IN"/>
              </w:rPr>
              <w:drawing>
                <wp:inline distT="0" distB="0" distL="0" distR="0" wp14:anchorId="14B78DD7" wp14:editId="52C9F1F2">
                  <wp:extent cx="441691" cy="438150"/>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7E1152FF" w14:textId="2FDFA65C" w:rsidR="006E13C2" w:rsidRDefault="006E13C2" w:rsidP="006E13C2">
            <w:pPr>
              <w:pStyle w:val="CVCalloutNote"/>
            </w:pPr>
            <w:r>
              <w:t>UEE gives you the flexibility to select the panel slots in the order of your choice when assigning the applications to them; you can select panel 1, panel 2 and panel 3 in any order when assigning the applications.</w:t>
            </w:r>
          </w:p>
        </w:tc>
      </w:tr>
    </w:tbl>
    <w:p w14:paraId="6EB51F70" w14:textId="77777777" w:rsidR="00222201" w:rsidRDefault="00222201">
      <w:pPr>
        <w:spacing w:after="0" w:line="240" w:lineRule="auto"/>
        <w:rPr>
          <w:rFonts w:ascii="Calibri" w:hAnsi="Calibri"/>
        </w:rPr>
      </w:pPr>
      <w:r>
        <w:br w:type="page"/>
      </w:r>
    </w:p>
    <w:p w14:paraId="0A7063F6" w14:textId="6327738A" w:rsidR="006E13C2" w:rsidRDefault="006E13C2" w:rsidP="006E13C2">
      <w:pPr>
        <w:pStyle w:val="ListNumber"/>
      </w:pPr>
      <w:r>
        <w:lastRenderedPageBreak/>
        <w:t xml:space="preserve">Click the </w:t>
      </w:r>
      <w:r w:rsidRPr="00A12F0C">
        <w:rPr>
          <w:b/>
        </w:rPr>
        <w:t>Apply</w:t>
      </w:r>
      <w:r>
        <w:t xml:space="preserve"> bu</w:t>
      </w:r>
      <w:r w:rsidR="00307A63">
        <w:t>tton to apply the 3-panel</w:t>
      </w:r>
      <w:r>
        <w:t xml:space="preserve"> </w:t>
      </w:r>
      <w:r w:rsidR="00287B6D">
        <w:t>preset</w:t>
      </w:r>
      <w:r>
        <w:t xml:space="preserve"> </w:t>
      </w:r>
      <w:r w:rsidR="00287B6D">
        <w:t>to the UEE screen on the monitor</w:t>
      </w:r>
      <w:r>
        <w:t>.</w:t>
      </w:r>
    </w:p>
    <w:p w14:paraId="17F8F5FF" w14:textId="3CBD936F" w:rsidR="00793175" w:rsidRDefault="00CC4297" w:rsidP="009220FD">
      <w:pPr>
        <w:pStyle w:val="CVFigure"/>
      </w:pPr>
      <w:r>
        <w:drawing>
          <wp:inline distT="0" distB="0" distL="0" distR="0" wp14:anchorId="4FCDDC58" wp14:editId="44C5FE0F">
            <wp:extent cx="4829056" cy="22764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7 MONITOR SCREEN IN 3-PANEL MODE.png"/>
                    <pic:cNvPicPr/>
                  </pic:nvPicPr>
                  <pic:blipFill>
                    <a:blip r:embed="rId191">
                      <a:extLst>
                        <a:ext uri="{28A0092B-C50C-407E-A947-70E740481C1C}">
                          <a14:useLocalDpi xmlns:a14="http://schemas.microsoft.com/office/drawing/2010/main" val="0"/>
                        </a:ext>
                      </a:extLst>
                    </a:blip>
                    <a:stretch>
                      <a:fillRect/>
                    </a:stretch>
                  </pic:blipFill>
                  <pic:spPr>
                    <a:xfrm>
                      <a:off x="0" y="0"/>
                      <a:ext cx="4834616" cy="2279096"/>
                    </a:xfrm>
                    <a:prstGeom prst="rect">
                      <a:avLst/>
                    </a:prstGeom>
                  </pic:spPr>
                </pic:pic>
              </a:graphicData>
            </a:graphic>
          </wp:inline>
        </w:drawing>
      </w:r>
    </w:p>
    <w:p w14:paraId="481568E9" w14:textId="1BF1A111" w:rsidR="00CC58D4" w:rsidRDefault="00434C0C" w:rsidP="00CC58D4">
      <w:pPr>
        <w:pStyle w:val="CVFigureCaption"/>
      </w:pPr>
      <w:r>
        <w:t>Monitor</w:t>
      </w:r>
      <w:r w:rsidR="00CC58D4">
        <w:t xml:space="preserve"> Screen in </w:t>
      </w:r>
      <w:r w:rsidR="008A52A9">
        <w:t>3-</w:t>
      </w:r>
      <w:r w:rsidR="00CC58D4">
        <w:t>Panel Mode</w:t>
      </w:r>
    </w:p>
    <w:p w14:paraId="0F9F37A3" w14:textId="23F515B1" w:rsidR="00447487" w:rsidRDefault="00447487" w:rsidP="00447487">
      <w:pPr>
        <w:pStyle w:val="Heading2"/>
      </w:pPr>
      <w:bookmarkStart w:id="82" w:name="_Toc25574514"/>
      <w:r>
        <w:t xml:space="preserve">Save a </w:t>
      </w:r>
      <w:r w:rsidR="00BB0BD4">
        <w:t>3-</w:t>
      </w:r>
      <w:r>
        <w:t>Panel Configuration as a Preset</w:t>
      </w:r>
      <w:bookmarkEnd w:id="82"/>
    </w:p>
    <w:p w14:paraId="022161AB" w14:textId="414CAF1C" w:rsidR="003C3DFB" w:rsidRDefault="003C3DFB" w:rsidP="003C3DFB">
      <w:pPr>
        <w:pStyle w:val="CVChapterBodyCopy"/>
      </w:pPr>
      <w:r>
        <w:t xml:space="preserve">UEE gives the provision to save a </w:t>
      </w:r>
      <w:r w:rsidR="008A52A9">
        <w:t>3-</w:t>
      </w:r>
      <w:r>
        <w:t>panel configuration as a preset. Saving presets help you to store the most frequently used configurations for later use.</w:t>
      </w:r>
    </w:p>
    <w:p w14:paraId="55AC9FF5" w14:textId="001FF388" w:rsidR="003C3DFB" w:rsidRDefault="003C3DFB" w:rsidP="003C3DFB">
      <w:pPr>
        <w:pStyle w:val="CVChapterBodyCopy"/>
      </w:pPr>
      <w:r>
        <w:t>Follow thes</w:t>
      </w:r>
      <w:r w:rsidR="00307A63">
        <w:t>e steps to save a 3-panel</w:t>
      </w:r>
      <w:r>
        <w:t xml:space="preserve"> configuration as a preset:</w:t>
      </w:r>
    </w:p>
    <w:p w14:paraId="1C46104D" w14:textId="31BE006F" w:rsidR="00DD2623" w:rsidRDefault="00DD2623" w:rsidP="00115482">
      <w:pPr>
        <w:pStyle w:val="ListNumber"/>
        <w:numPr>
          <w:ilvl w:val="0"/>
          <w:numId w:val="27"/>
        </w:numPr>
      </w:pPr>
      <w:r>
        <w:rPr>
          <w:noProof/>
          <w:lang w:val="en-IN" w:eastAsia="en-IN"/>
        </w:rPr>
        <w:drawing>
          <wp:anchor distT="0" distB="0" distL="114300" distR="114300" simplePos="0" relativeHeight="251658240" behindDoc="0" locked="0" layoutInCell="1" allowOverlap="1" wp14:anchorId="6CA999F5" wp14:editId="2F14E567">
            <wp:simplePos x="0" y="0"/>
            <wp:positionH relativeFrom="column">
              <wp:posOffset>2314575</wp:posOffset>
            </wp:positionH>
            <wp:positionV relativeFrom="paragraph">
              <wp:posOffset>13335</wp:posOffset>
            </wp:positionV>
            <wp:extent cx="152400" cy="152400"/>
            <wp:effectExtent l="0" t="0" r="0" b="0"/>
            <wp:wrapThrough wrapText="bothSides">
              <wp:wrapPolygon edited="0">
                <wp:start x="0" y="0"/>
                <wp:lineTo x="0" y="18900"/>
                <wp:lineTo x="18900" y="18900"/>
                <wp:lineTo x="1890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7">
                      <a:extLst>
                        <a:ext uri="{BEBA8EAE-BF5A-486C-A8C5-ECC9F3942E4B}">
                          <a14:imgProps xmlns:a14="http://schemas.microsoft.com/office/drawing/2010/main">
                            <a14:imgLayer r:embed="rId168">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52400" cy="15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DD2623">
        <w:rPr>
          <w:b/>
        </w:rPr>
        <w:t>Display</w:t>
      </w:r>
      <w:r>
        <w:t xml:space="preserve"> </w:t>
      </w:r>
      <w:r w:rsidRPr="00DD2623">
        <w:rPr>
          <w:b/>
        </w:rPr>
        <w:t>settings</w:t>
      </w:r>
      <w:r>
        <w:t xml:space="preserve"> button </w:t>
      </w:r>
      <w:r w:rsidR="00251E21">
        <w:t xml:space="preserve">on the toolbar </w:t>
      </w:r>
      <w:r>
        <w:t xml:space="preserve">or click anywhere in the blank panel frame to open the </w:t>
      </w:r>
      <w:r w:rsidRPr="00DD2623">
        <w:rPr>
          <w:b/>
        </w:rPr>
        <w:t>Display</w:t>
      </w:r>
      <w:r>
        <w:t xml:space="preserve"> </w:t>
      </w:r>
      <w:r w:rsidRPr="00DD2623">
        <w:rPr>
          <w:b/>
        </w:rPr>
        <w:t>Settings</w:t>
      </w:r>
      <w:r>
        <w:t xml:space="preserve"> window.</w:t>
      </w:r>
    </w:p>
    <w:p w14:paraId="46EC2739" w14:textId="7CB24A47" w:rsidR="00DD2623" w:rsidRDefault="00DD2623" w:rsidP="00115482">
      <w:pPr>
        <w:pStyle w:val="ListNumber"/>
        <w:numPr>
          <w:ilvl w:val="0"/>
          <w:numId w:val="23"/>
        </w:numPr>
      </w:pPr>
      <w:r>
        <w:rPr>
          <w:noProof/>
          <w:lang w:val="en-IN" w:eastAsia="en-IN"/>
        </w:rPr>
        <w:drawing>
          <wp:anchor distT="0" distB="0" distL="114300" distR="114300" simplePos="0" relativeHeight="251662336" behindDoc="0" locked="0" layoutInCell="1" allowOverlap="1" wp14:anchorId="0BA01CAD" wp14:editId="4FB17D1B">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Add Preset button in the </w:t>
      </w:r>
      <w:r w:rsidRPr="00F62C26">
        <w:rPr>
          <w:b/>
        </w:rPr>
        <w:t>Select Presets</w:t>
      </w:r>
      <w:r>
        <w:t xml:space="preserve"> group.</w:t>
      </w:r>
    </w:p>
    <w:p w14:paraId="1B558E4D" w14:textId="5792D6BC" w:rsidR="0070489F" w:rsidRDefault="00CC2533" w:rsidP="00E65921">
      <w:pPr>
        <w:pStyle w:val="CVFigure"/>
      </w:pPr>
      <w:r>
        <w:drawing>
          <wp:inline distT="0" distB="0" distL="0" distR="0" wp14:anchorId="3744CEA0" wp14:editId="2702FE11">
            <wp:extent cx="3714750" cy="301350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38 DISPLAY SETTINGS WINDOW—ADDING A PRESET.png"/>
                    <pic:cNvPicPr/>
                  </pic:nvPicPr>
                  <pic:blipFill>
                    <a:blip r:embed="rId192">
                      <a:extLst>
                        <a:ext uri="{28A0092B-C50C-407E-A947-70E740481C1C}">
                          <a14:useLocalDpi xmlns:a14="http://schemas.microsoft.com/office/drawing/2010/main" val="0"/>
                        </a:ext>
                      </a:extLst>
                    </a:blip>
                    <a:stretch>
                      <a:fillRect/>
                    </a:stretch>
                  </pic:blipFill>
                  <pic:spPr>
                    <a:xfrm>
                      <a:off x="0" y="0"/>
                      <a:ext cx="3732178" cy="3027643"/>
                    </a:xfrm>
                    <a:prstGeom prst="rect">
                      <a:avLst/>
                    </a:prstGeom>
                  </pic:spPr>
                </pic:pic>
              </a:graphicData>
            </a:graphic>
          </wp:inline>
        </w:drawing>
      </w:r>
    </w:p>
    <w:p w14:paraId="3B3C8BEF" w14:textId="6C4EE17B" w:rsidR="00E65921" w:rsidRDefault="008F414F" w:rsidP="00E65921">
      <w:pPr>
        <w:pStyle w:val="CVFigureCaption"/>
      </w:pPr>
      <w:r>
        <w:t>Display Settings Window—Adding a Preset</w:t>
      </w:r>
    </w:p>
    <w:p w14:paraId="27445FDB" w14:textId="69B516B2" w:rsidR="00E65921" w:rsidRDefault="00E65921" w:rsidP="00E65921">
      <w:pPr>
        <w:pStyle w:val="CVChapterBodyCopyIndent1"/>
      </w:pPr>
      <w:r>
        <w:lastRenderedPageBreak/>
        <w:t>A new preset icon is crea</w:t>
      </w:r>
      <w:r w:rsidR="00307A63">
        <w:t>ted with the preset number auto-</w:t>
      </w:r>
      <w:r>
        <w:t>generated by UEE.</w:t>
      </w:r>
    </w:p>
    <w:p w14:paraId="51B9E856" w14:textId="3CD361FE" w:rsidR="00E65921" w:rsidRDefault="00CC2533" w:rsidP="00E65921">
      <w:pPr>
        <w:pStyle w:val="CVFigureCaption"/>
        <w:numPr>
          <w:ilvl w:val="0"/>
          <w:numId w:val="0"/>
        </w:numPr>
        <w:ind w:left="1398" w:hanging="360"/>
      </w:pPr>
      <w:r>
        <w:drawing>
          <wp:inline distT="0" distB="0" distL="0" distR="0" wp14:anchorId="1463265E" wp14:editId="5D516DAB">
            <wp:extent cx="3800475" cy="3083486"/>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39 DISPLAY SETTINGS WINDOW—NEWLY ADDED PRESET.png"/>
                    <pic:cNvPicPr/>
                  </pic:nvPicPr>
                  <pic:blipFill>
                    <a:blip r:embed="rId193">
                      <a:extLst>
                        <a:ext uri="{28A0092B-C50C-407E-A947-70E740481C1C}">
                          <a14:useLocalDpi xmlns:a14="http://schemas.microsoft.com/office/drawing/2010/main" val="0"/>
                        </a:ext>
                      </a:extLst>
                    </a:blip>
                    <a:stretch>
                      <a:fillRect/>
                    </a:stretch>
                  </pic:blipFill>
                  <pic:spPr>
                    <a:xfrm>
                      <a:off x="0" y="0"/>
                      <a:ext cx="3829821" cy="3107295"/>
                    </a:xfrm>
                    <a:prstGeom prst="rect">
                      <a:avLst/>
                    </a:prstGeom>
                  </pic:spPr>
                </pic:pic>
              </a:graphicData>
            </a:graphic>
          </wp:inline>
        </w:drawing>
      </w:r>
    </w:p>
    <w:p w14:paraId="33BCF9C6" w14:textId="49C3C256" w:rsidR="00091989" w:rsidRDefault="008F414F" w:rsidP="00091989">
      <w:pPr>
        <w:pStyle w:val="CVFigureCaption"/>
      </w:pPr>
      <w:r>
        <w:t>Display Settings Window—</w:t>
      </w:r>
      <w:r w:rsidR="00DA7B6A">
        <w:t xml:space="preserve">Newly </w:t>
      </w:r>
      <w:r w:rsidR="00273F21">
        <w:t>Added</w:t>
      </w:r>
      <w:r w:rsidR="00DA7B6A">
        <w:t xml:space="preserve"> Preset</w:t>
      </w:r>
    </w:p>
    <w:p w14:paraId="5E8F7779" w14:textId="15018D7C" w:rsidR="00091989" w:rsidRDefault="00091989" w:rsidP="00091989">
      <w:pPr>
        <w:pStyle w:val="ListNumber"/>
      </w:pPr>
      <w:r>
        <w:t xml:space="preserve">Select the </w:t>
      </w:r>
      <w:r>
        <w:rPr>
          <w:b/>
        </w:rPr>
        <w:t>3</w:t>
      </w:r>
      <w:r w:rsidRPr="00333B2F">
        <w:rPr>
          <w:b/>
        </w:rPr>
        <w:t xml:space="preserve"> Panel</w:t>
      </w:r>
      <w:r>
        <w:t xml:space="preserve"> radio button in the </w:t>
      </w:r>
      <w:r w:rsidRPr="00333B2F">
        <w:rPr>
          <w:b/>
        </w:rPr>
        <w:t>Select Displays</w:t>
      </w:r>
      <w:r>
        <w:t xml:space="preserve"> group.</w:t>
      </w:r>
    </w:p>
    <w:p w14:paraId="40E7499A" w14:textId="3C8092FE" w:rsidR="00091989" w:rsidRDefault="00091989" w:rsidP="00091989">
      <w:pPr>
        <w:pStyle w:val="ListNumber"/>
      </w:pPr>
      <w:r>
        <w:t>Select the first</w:t>
      </w:r>
      <w:r w:rsidR="00307A63">
        <w:t>-</w:t>
      </w:r>
      <w:r>
        <w:t>panel slot</w:t>
      </w:r>
      <w:r w:rsidR="00307A63">
        <w:t>,</w:t>
      </w:r>
      <w:r>
        <w:t xml:space="preserve"> and </w:t>
      </w:r>
      <w:r w:rsidR="00E90A49">
        <w:t>from</w:t>
      </w:r>
      <w:r>
        <w:t xml:space="preserve"> the </w:t>
      </w:r>
      <w:r w:rsidRPr="00FA4D5C">
        <w:rPr>
          <w:b/>
        </w:rPr>
        <w:t>Select</w:t>
      </w:r>
      <w:r>
        <w:t xml:space="preserve"> </w:t>
      </w:r>
      <w:r w:rsidRPr="00FA4D5C">
        <w:rPr>
          <w:b/>
        </w:rPr>
        <w:t>Applications</w:t>
      </w:r>
      <w:r>
        <w:t xml:space="preserve"> group</w:t>
      </w:r>
      <w:r w:rsidR="00307A63">
        <w:t>,</w:t>
      </w:r>
      <w:r>
        <w:t xml:space="preserve"> select the application to assign to the selected panel.</w:t>
      </w:r>
    </w:p>
    <w:p w14:paraId="572101CA" w14:textId="744512BD" w:rsidR="00091989" w:rsidRDefault="00C74E7F" w:rsidP="00091989">
      <w:pPr>
        <w:pStyle w:val="CVFigure"/>
      </w:pPr>
      <w:r>
        <w:drawing>
          <wp:inline distT="0" distB="0" distL="0" distR="0" wp14:anchorId="18ECD1B3" wp14:editId="2CEC5665">
            <wp:extent cx="4086225" cy="331532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40 DISPLAY SETTINGS WINDOW—ASSIGNING APPLICATIONS TO PANEL SLOTS.png"/>
                    <pic:cNvPicPr/>
                  </pic:nvPicPr>
                  <pic:blipFill>
                    <a:blip r:embed="rId194">
                      <a:extLst>
                        <a:ext uri="{28A0092B-C50C-407E-A947-70E740481C1C}">
                          <a14:useLocalDpi xmlns:a14="http://schemas.microsoft.com/office/drawing/2010/main" val="0"/>
                        </a:ext>
                      </a:extLst>
                    </a:blip>
                    <a:stretch>
                      <a:fillRect/>
                    </a:stretch>
                  </pic:blipFill>
                  <pic:spPr>
                    <a:xfrm>
                      <a:off x="0" y="0"/>
                      <a:ext cx="4096341" cy="3323536"/>
                    </a:xfrm>
                    <a:prstGeom prst="rect">
                      <a:avLst/>
                    </a:prstGeom>
                  </pic:spPr>
                </pic:pic>
              </a:graphicData>
            </a:graphic>
          </wp:inline>
        </w:drawing>
      </w:r>
    </w:p>
    <w:p w14:paraId="110072A5" w14:textId="0D5F7F74" w:rsidR="00EF5888" w:rsidRDefault="00EF5888" w:rsidP="00EF5888">
      <w:pPr>
        <w:pStyle w:val="CVFigureCaption"/>
      </w:pPr>
      <w:r>
        <w:t>Creating a 3-Panel Preset</w:t>
      </w:r>
    </w:p>
    <w:p w14:paraId="5C17DBBF" w14:textId="23BD80A1" w:rsidR="00091989" w:rsidRDefault="00091989" w:rsidP="00091989">
      <w:pPr>
        <w:pStyle w:val="ListNumber"/>
      </w:pPr>
      <w:r>
        <w:lastRenderedPageBreak/>
        <w:t>Select the second</w:t>
      </w:r>
      <w:r w:rsidR="00307A63">
        <w:t>-</w:t>
      </w:r>
      <w:r>
        <w:t>panel slot</w:t>
      </w:r>
      <w:r w:rsidR="00307A63">
        <w:t>,</w:t>
      </w:r>
      <w:r>
        <w:t xml:space="preserve"> and </w:t>
      </w:r>
      <w:r w:rsidR="00E90A49">
        <w:t>from</w:t>
      </w:r>
      <w:r>
        <w:t xml:space="preserve"> the </w:t>
      </w:r>
      <w:r w:rsidRPr="00DC485F">
        <w:rPr>
          <w:b/>
        </w:rPr>
        <w:t>Select</w:t>
      </w:r>
      <w:r>
        <w:t xml:space="preserve"> </w:t>
      </w:r>
      <w:r w:rsidRPr="00DC485F">
        <w:rPr>
          <w:b/>
        </w:rPr>
        <w:t>Applications</w:t>
      </w:r>
      <w:r>
        <w:t xml:space="preserve"> group</w:t>
      </w:r>
      <w:r w:rsidR="00307A63">
        <w:t>,</w:t>
      </w:r>
      <w:r>
        <w:t xml:space="preserve"> select the application to assign to the selected panel.</w:t>
      </w:r>
    </w:p>
    <w:p w14:paraId="59988FA1" w14:textId="2BF0755D" w:rsidR="00091989" w:rsidRDefault="00091989" w:rsidP="00091989">
      <w:pPr>
        <w:pStyle w:val="ListNumber"/>
      </w:pPr>
      <w:r>
        <w:t>Similarly, select the third</w:t>
      </w:r>
      <w:r w:rsidR="00307A63">
        <w:t>-</w:t>
      </w:r>
      <w:r>
        <w:t>panel slot and assign the application.</w:t>
      </w:r>
    </w:p>
    <w:p w14:paraId="45C9D813" w14:textId="40947A84" w:rsidR="00CE2204" w:rsidRDefault="00B71ED6" w:rsidP="00091989">
      <w:pPr>
        <w:pStyle w:val="ListNumber"/>
      </w:pPr>
      <w:r>
        <w:rPr>
          <w:noProof/>
          <w:lang w:val="en-IN" w:eastAsia="en-IN"/>
        </w:rPr>
        <w:drawing>
          <wp:anchor distT="0" distB="0" distL="114300" distR="114300" simplePos="0" relativeHeight="251660288" behindDoc="0" locked="0" layoutInCell="1" allowOverlap="1" wp14:anchorId="47D3ED13" wp14:editId="2D89A49B">
            <wp:simplePos x="0" y="0"/>
            <wp:positionH relativeFrom="column">
              <wp:posOffset>1574358</wp:posOffset>
            </wp:positionH>
            <wp:positionV relativeFrom="paragraph">
              <wp:posOffset>612140</wp:posOffset>
            </wp:positionV>
            <wp:extent cx="183515" cy="219075"/>
            <wp:effectExtent l="0" t="0" r="0" b="0"/>
            <wp:wrapThrough wrapText="bothSides">
              <wp:wrapPolygon edited="0">
                <wp:start x="0" y="0"/>
                <wp:lineTo x="0" y="20661"/>
                <wp:lineTo x="20180" y="20661"/>
                <wp:lineTo x="2018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204">
        <w:t xml:space="preserve">Enter the preset name in the </w:t>
      </w:r>
      <w:r w:rsidR="00CE2204" w:rsidRPr="001F7362">
        <w:rPr>
          <w:b/>
        </w:rPr>
        <w:t>Enter the preset name here</w:t>
      </w:r>
      <w:r w:rsidR="00CE2204">
        <w:t xml:space="preserve"> box. This preset name displays as a tooltip to the pinned preset on the toolbar. You </w:t>
      </w:r>
      <w:r w:rsidR="00307A63">
        <w:t xml:space="preserve">can also </w:t>
      </w:r>
      <w:r w:rsidR="00CE2204">
        <w:t>enter the preset name before assigning the applications to the panel slot.</w:t>
      </w:r>
    </w:p>
    <w:p w14:paraId="49726EE7" w14:textId="248F3CB2" w:rsidR="00B71ED6" w:rsidRDefault="00B71ED6" w:rsidP="00B71ED6">
      <w:pPr>
        <w:pStyle w:val="ListNumber"/>
      </w:pPr>
      <w:r>
        <w:t xml:space="preserve">Click the Save button below the preset icon in the </w:t>
      </w:r>
      <w:r w:rsidRPr="00CB05BA">
        <w:rPr>
          <w:b/>
        </w:rPr>
        <w:t>Select</w:t>
      </w:r>
      <w:r>
        <w:t xml:space="preserve"> </w:t>
      </w:r>
      <w:r w:rsidRPr="00CB05BA">
        <w:rPr>
          <w:b/>
        </w:rPr>
        <w:t>Presets</w:t>
      </w:r>
      <w:r>
        <w:t xml:space="preserve"> group to save the </w:t>
      </w:r>
      <w:r w:rsidR="008A52A9">
        <w:t>3-</w:t>
      </w:r>
      <w:r>
        <w:t>panel configuration as a preset.</w:t>
      </w:r>
    </w:p>
    <w:p w14:paraId="1ABF42D4" w14:textId="4F28A4EF" w:rsidR="00B71ED6" w:rsidRDefault="00514CD3" w:rsidP="007A3306">
      <w:pPr>
        <w:pStyle w:val="CVFigure"/>
      </w:pPr>
      <w:r>
        <w:drawing>
          <wp:inline distT="0" distB="0" distL="0" distR="0" wp14:anchorId="654C38AB" wp14:editId="01CDA7FC">
            <wp:extent cx="4555775" cy="371475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41 SAVING A PRESET.png"/>
                    <pic:cNvPicPr/>
                  </pic:nvPicPr>
                  <pic:blipFill>
                    <a:blip r:embed="rId195">
                      <a:extLst>
                        <a:ext uri="{28A0092B-C50C-407E-A947-70E740481C1C}">
                          <a14:useLocalDpi xmlns:a14="http://schemas.microsoft.com/office/drawing/2010/main" val="0"/>
                        </a:ext>
                      </a:extLst>
                    </a:blip>
                    <a:stretch>
                      <a:fillRect/>
                    </a:stretch>
                  </pic:blipFill>
                  <pic:spPr>
                    <a:xfrm>
                      <a:off x="0" y="0"/>
                      <a:ext cx="4565677" cy="3722824"/>
                    </a:xfrm>
                    <a:prstGeom prst="rect">
                      <a:avLst/>
                    </a:prstGeom>
                  </pic:spPr>
                </pic:pic>
              </a:graphicData>
            </a:graphic>
          </wp:inline>
        </w:drawing>
      </w:r>
    </w:p>
    <w:p w14:paraId="51F1E351" w14:textId="77777777" w:rsidR="00EF5888" w:rsidRDefault="00EF5888" w:rsidP="00EF5888">
      <w:pPr>
        <w:pStyle w:val="CVFigureCaption"/>
      </w:pPr>
      <w:r>
        <w:t>Saving a Preset</w:t>
      </w:r>
    </w:p>
    <w:p w14:paraId="476B9ECC" w14:textId="4DA67419" w:rsidR="004A2046" w:rsidRDefault="004A2046" w:rsidP="004A2046">
      <w:pPr>
        <w:pStyle w:val="ListNumber"/>
      </w:pPr>
      <w:r>
        <w:t>On</w:t>
      </w:r>
      <w:r w:rsidR="006F3268">
        <w:t xml:space="preserve"> saving the preset, a message, ‘</w:t>
      </w:r>
      <w:r w:rsidRPr="00FE1E89">
        <w:rPr>
          <w:b/>
        </w:rPr>
        <w:t>Preset saved successfully</w:t>
      </w:r>
      <w:r w:rsidR="006F3268">
        <w:t>’</w:t>
      </w:r>
      <w:r>
        <w:t xml:space="preserve"> displays ind</w:t>
      </w:r>
      <w:r w:rsidR="00307A63">
        <w:t>icating that the preset is</w:t>
      </w:r>
      <w:r>
        <w:t xml:space="preserve"> saved successfully. A grey pin icon displays with the saved preset, and you </w:t>
      </w:r>
      <w:r w:rsidRPr="00253ED3">
        <w:t xml:space="preserve">can </w:t>
      </w:r>
      <w:hyperlink w:anchor="_Pin_a_Triple" w:history="1">
        <w:r w:rsidRPr="00A769FF">
          <w:rPr>
            <w:rStyle w:val="Hyperlink"/>
            <w:rFonts w:cstheme="minorBidi"/>
          </w:rPr>
          <w:t>pin this preset to the toolbar</w:t>
        </w:r>
      </w:hyperlink>
      <w:r>
        <w:t>.</w:t>
      </w:r>
    </w:p>
    <w:p w14:paraId="096F6844" w14:textId="48371749" w:rsidR="004A2046" w:rsidRDefault="004A2046" w:rsidP="004A2046">
      <w:pPr>
        <w:pStyle w:val="ListNumber"/>
      </w:pPr>
      <w:r>
        <w:t xml:space="preserve">Click the </w:t>
      </w:r>
      <w:r w:rsidRPr="00550EBF">
        <w:rPr>
          <w:b/>
        </w:rPr>
        <w:t>Apply</w:t>
      </w:r>
      <w:r>
        <w:t xml:space="preserve"> button to apply the saved preset to the </w:t>
      </w:r>
      <w:r w:rsidR="00CA4553">
        <w:t>monitor</w:t>
      </w:r>
      <w:r>
        <w:t xml:space="preserve"> screen immediate</w:t>
      </w:r>
      <w:r w:rsidR="006E11B5">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rsidR="00CA4553">
        <w:t xml:space="preserve"> to use it when required.</w:t>
      </w:r>
    </w:p>
    <w:p w14:paraId="493CD41C" w14:textId="1CD01C75" w:rsidR="00B92EF5" w:rsidRDefault="00B92EF5" w:rsidP="004A2046">
      <w:pPr>
        <w:pStyle w:val="ListNumber"/>
      </w:pPr>
      <w:r>
        <w:t xml:space="preserve">Similarly, you can create more presets and save them for </w:t>
      </w:r>
      <w:r w:rsidR="000F05D5">
        <w:t>the</w:t>
      </w:r>
      <w:r w:rsidR="00E86530">
        <w:t xml:space="preserve"> next use.</w:t>
      </w:r>
    </w:p>
    <w:p w14:paraId="4962CBAB" w14:textId="59FF3D75" w:rsidR="00666F3C" w:rsidRDefault="00666F3C" w:rsidP="00475126">
      <w:pPr>
        <w:pStyle w:val="Heading2"/>
        <w:tabs>
          <w:tab w:val="clear" w:pos="720"/>
          <w:tab w:val="left" w:pos="567"/>
          <w:tab w:val="left" w:pos="851"/>
          <w:tab w:val="left" w:pos="993"/>
          <w:tab w:val="left" w:pos="1134"/>
        </w:tabs>
      </w:pPr>
      <w:bookmarkStart w:id="83" w:name="_Pin_a_Triple"/>
      <w:bookmarkStart w:id="84" w:name="_Toc25574515"/>
      <w:bookmarkEnd w:id="83"/>
      <w:r>
        <w:lastRenderedPageBreak/>
        <w:t xml:space="preserve">Pin </w:t>
      </w:r>
      <w:r w:rsidR="00A769FF">
        <w:t xml:space="preserve">a </w:t>
      </w:r>
      <w:r w:rsidR="00CA0760">
        <w:t>3-</w:t>
      </w:r>
      <w:r w:rsidR="00A769FF">
        <w:t>Panel Preset to t</w:t>
      </w:r>
      <w:r w:rsidR="00833FFA">
        <w:t>he Toolbar</w:t>
      </w:r>
      <w:bookmarkEnd w:id="84"/>
    </w:p>
    <w:p w14:paraId="151DC5EB" w14:textId="5ADC67BA" w:rsidR="00EC4262" w:rsidRDefault="00EC4262" w:rsidP="00EC4262">
      <w:pPr>
        <w:pStyle w:val="CVChapterBodyCopy"/>
      </w:pPr>
      <w:r>
        <w:t>Follow these</w:t>
      </w:r>
      <w:r w:rsidR="00562924">
        <w:t xml:space="preserve"> steps to pin a 3-</w:t>
      </w:r>
      <w:r w:rsidR="00C94025">
        <w:t>P</w:t>
      </w:r>
      <w:r w:rsidR="00562924">
        <w:t>anel</w:t>
      </w:r>
      <w:r>
        <w:t xml:space="preserve"> preset to the toolbar:</w:t>
      </w:r>
    </w:p>
    <w:p w14:paraId="323E87E9" w14:textId="6B536575" w:rsidR="00EC4262" w:rsidRDefault="00EC4262" w:rsidP="00115482">
      <w:pPr>
        <w:pStyle w:val="ListNumber"/>
        <w:numPr>
          <w:ilvl w:val="0"/>
          <w:numId w:val="28"/>
        </w:numPr>
      </w:pPr>
      <w:r>
        <w:rPr>
          <w:noProof/>
          <w:lang w:val="en-IN" w:eastAsia="en-IN"/>
        </w:rPr>
        <w:drawing>
          <wp:anchor distT="0" distB="0" distL="114300" distR="114300" simplePos="0" relativeHeight="251664384" behindDoc="0" locked="0" layoutInCell="1" allowOverlap="1" wp14:anchorId="23F0D0AF" wp14:editId="08DC1E90">
            <wp:simplePos x="0" y="0"/>
            <wp:positionH relativeFrom="column">
              <wp:posOffset>2324100</wp:posOffset>
            </wp:positionH>
            <wp:positionV relativeFrom="paragraph">
              <wp:posOffset>16510</wp:posOffset>
            </wp:positionV>
            <wp:extent cx="142875" cy="142875"/>
            <wp:effectExtent l="0" t="0" r="0" b="0"/>
            <wp:wrapThrough wrapText="bothSides">
              <wp:wrapPolygon edited="0">
                <wp:start x="0" y="0"/>
                <wp:lineTo x="0" y="20160"/>
                <wp:lineTo x="20160" y="20160"/>
                <wp:lineTo x="2016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7">
                      <a:extLst>
                        <a:ext uri="{BEBA8EAE-BF5A-486C-A8C5-ECC9F3942E4B}">
                          <a14:imgProps xmlns:a14="http://schemas.microsoft.com/office/drawing/2010/main">
                            <a14:imgLayer r:embed="rId168">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EC4262">
        <w:rPr>
          <w:b/>
        </w:rPr>
        <w:t>Display</w:t>
      </w:r>
      <w:r>
        <w:t xml:space="preserve"> </w:t>
      </w:r>
      <w:r w:rsidRPr="00EC4262">
        <w:rPr>
          <w:b/>
        </w:rPr>
        <w:t>settings</w:t>
      </w:r>
      <w:r>
        <w:t xml:space="preserve"> button </w:t>
      </w:r>
      <w:r w:rsidR="00251E21">
        <w:t xml:space="preserve">on the toolbar </w:t>
      </w:r>
      <w:r>
        <w:t xml:space="preserve">or click anywhere in the blank panel frame to open the </w:t>
      </w:r>
      <w:r w:rsidRPr="00EC4262">
        <w:rPr>
          <w:b/>
        </w:rPr>
        <w:t>Display</w:t>
      </w:r>
      <w:r>
        <w:t xml:space="preserve"> </w:t>
      </w:r>
      <w:r w:rsidRPr="00EC4262">
        <w:rPr>
          <w:b/>
        </w:rPr>
        <w:t>Settings</w:t>
      </w:r>
      <w:r>
        <w:t xml:space="preserve"> window.</w:t>
      </w:r>
    </w:p>
    <w:p w14:paraId="53FC25F9" w14:textId="77777777" w:rsidR="00EC4262" w:rsidRDefault="00EC4262" w:rsidP="00115482">
      <w:pPr>
        <w:pStyle w:val="ListNumber"/>
        <w:numPr>
          <w:ilvl w:val="0"/>
          <w:numId w:val="28"/>
        </w:numPr>
      </w:pPr>
      <w:r w:rsidRPr="00CF58E4">
        <w:t>Click</w:t>
      </w:r>
      <w:r>
        <w:t xml:space="preserve"> the </w:t>
      </w:r>
      <w:r w:rsidRPr="00EC4262">
        <w:rPr>
          <w:b/>
        </w:rPr>
        <w:t>Edit Toolbar</w:t>
      </w:r>
      <w:r>
        <w:t xml:space="preserve"> button.</w:t>
      </w:r>
    </w:p>
    <w:p w14:paraId="6C4FA363" w14:textId="0BD7C917" w:rsidR="00B157A2" w:rsidRDefault="00B157A2" w:rsidP="00B157A2">
      <w:pPr>
        <w:pStyle w:val="ListNumber"/>
      </w:pPr>
      <w:r>
        <w:t xml:space="preserve">Select the </w:t>
      </w:r>
      <w:r w:rsidR="00307A63">
        <w:t>3-</w:t>
      </w:r>
      <w:r>
        <w:t>panel preset</w:t>
      </w:r>
      <w:r w:rsidR="00307A63">
        <w:t xml:space="preserve"> that you saved</w:t>
      </w:r>
      <w:r>
        <w:t xml:space="preserve"> to pin it to the toolbar </w:t>
      </w:r>
      <w:r w:rsidR="00307A63">
        <w:t>of the UEE screen. On selecting</w:t>
      </w:r>
      <w:r>
        <w:t xml:space="preserve"> the preset</w:t>
      </w:r>
      <w:r w:rsidR="00D86F7B">
        <w:t xml:space="preserve"> icon, the grey colored pin changes to </w:t>
      </w:r>
      <w:r w:rsidR="00307A63">
        <w:t xml:space="preserve">a </w:t>
      </w:r>
      <w:r>
        <w:t>blue color</w:t>
      </w:r>
      <w:r w:rsidR="00307A63">
        <w:t>,</w:t>
      </w:r>
      <w:r>
        <w:t xml:space="preserve"> indicating that the preset is pinned to the toolbar.</w:t>
      </w:r>
    </w:p>
    <w:p w14:paraId="2AF7D86F" w14:textId="16ADF5C2" w:rsidR="004A1324" w:rsidRDefault="00E35B07" w:rsidP="004A1324">
      <w:pPr>
        <w:pStyle w:val="CVFigure"/>
      </w:pPr>
      <w:r>
        <w:drawing>
          <wp:inline distT="0" distB="0" distL="0" distR="0" wp14:anchorId="2AB9CDC6" wp14:editId="5839BBC2">
            <wp:extent cx="4628265" cy="374332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42 PINNING A 3-PANEL PRESET.png"/>
                    <pic:cNvPicPr/>
                  </pic:nvPicPr>
                  <pic:blipFill>
                    <a:blip r:embed="rId196">
                      <a:extLst>
                        <a:ext uri="{28A0092B-C50C-407E-A947-70E740481C1C}">
                          <a14:useLocalDpi xmlns:a14="http://schemas.microsoft.com/office/drawing/2010/main" val="0"/>
                        </a:ext>
                      </a:extLst>
                    </a:blip>
                    <a:stretch>
                      <a:fillRect/>
                    </a:stretch>
                  </pic:blipFill>
                  <pic:spPr>
                    <a:xfrm>
                      <a:off x="0" y="0"/>
                      <a:ext cx="4633999" cy="3747963"/>
                    </a:xfrm>
                    <a:prstGeom prst="rect">
                      <a:avLst/>
                    </a:prstGeom>
                  </pic:spPr>
                </pic:pic>
              </a:graphicData>
            </a:graphic>
          </wp:inline>
        </w:drawing>
      </w:r>
    </w:p>
    <w:p w14:paraId="1B58EDFA" w14:textId="10283778" w:rsidR="004A1324" w:rsidRDefault="000B4293" w:rsidP="00E51435">
      <w:pPr>
        <w:pStyle w:val="CVFigureCaption"/>
      </w:pPr>
      <w:r>
        <w:t xml:space="preserve">Pinning a </w:t>
      </w:r>
      <w:r w:rsidR="00E51435">
        <w:t>3</w:t>
      </w:r>
      <w:r>
        <w:t>-Panel Preset</w:t>
      </w:r>
    </w:p>
    <w:p w14:paraId="79E4B531" w14:textId="77777777" w:rsidR="00E51435" w:rsidRDefault="0077161A" w:rsidP="00E51435">
      <w:pPr>
        <w:pStyle w:val="ListNumber"/>
      </w:pPr>
      <w:r>
        <w:t xml:space="preserve">Click the </w:t>
      </w:r>
      <w:r w:rsidRPr="00E51435">
        <w:rPr>
          <w:b/>
        </w:rPr>
        <w:t>Save</w:t>
      </w:r>
      <w:r>
        <w:t xml:space="preserve"> </w:t>
      </w:r>
      <w:r w:rsidRPr="00E51435">
        <w:rPr>
          <w:b/>
        </w:rPr>
        <w:t xml:space="preserve">Toolbar </w:t>
      </w:r>
      <w:r w:rsidRPr="00C21359">
        <w:t>button</w:t>
      </w:r>
      <w:r>
        <w:t xml:space="preserve"> to save the changes that you made to the toolbar.</w:t>
      </w:r>
    </w:p>
    <w:p w14:paraId="24F8F4A9" w14:textId="7CCD234F" w:rsidR="00E515D2" w:rsidRDefault="00DC0440" w:rsidP="00E51435">
      <w:pPr>
        <w:pStyle w:val="CVFigure"/>
      </w:pPr>
      <w:r>
        <w:lastRenderedPageBreak/>
        <w:drawing>
          <wp:inline distT="0" distB="0" distL="0" distR="0" wp14:anchorId="64D0892E" wp14:editId="139EB0D6">
            <wp:extent cx="4729459" cy="263842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43 PRESET PINNED TO THE TOOLBAR AND HIGHLIGHTED.png"/>
                    <pic:cNvPicPr/>
                  </pic:nvPicPr>
                  <pic:blipFill>
                    <a:blip r:embed="rId197">
                      <a:extLst>
                        <a:ext uri="{28A0092B-C50C-407E-A947-70E740481C1C}">
                          <a14:useLocalDpi xmlns:a14="http://schemas.microsoft.com/office/drawing/2010/main" val="0"/>
                        </a:ext>
                      </a:extLst>
                    </a:blip>
                    <a:stretch>
                      <a:fillRect/>
                    </a:stretch>
                  </pic:blipFill>
                  <pic:spPr>
                    <a:xfrm>
                      <a:off x="0" y="0"/>
                      <a:ext cx="4732601" cy="2640178"/>
                    </a:xfrm>
                    <a:prstGeom prst="rect">
                      <a:avLst/>
                    </a:prstGeom>
                  </pic:spPr>
                </pic:pic>
              </a:graphicData>
            </a:graphic>
          </wp:inline>
        </w:drawing>
      </w:r>
    </w:p>
    <w:p w14:paraId="572DB66C" w14:textId="6D31004C" w:rsidR="00E51435" w:rsidRDefault="00E51435" w:rsidP="00E60AA8">
      <w:pPr>
        <w:pStyle w:val="CVFigureCaption"/>
      </w:pPr>
      <w:r>
        <w:t>Preset Pinned to the Toolbar and Highlighted</w:t>
      </w:r>
    </w:p>
    <w:p w14:paraId="0A034803" w14:textId="5746DCC5" w:rsidR="00E51435" w:rsidRDefault="00916656" w:rsidP="00E51435">
      <w:pPr>
        <w:pStyle w:val="CVChapterBodyCopyIndent1"/>
      </w:pPr>
      <w:hyperlink w:anchor="PinnedPresetDisplayedonToolbar" w:history="1">
        <w:r w:rsidR="00E51435" w:rsidRPr="00D24543">
          <w:rPr>
            <w:rStyle w:val="Hyperlink"/>
            <w:rFonts w:cstheme="minorBidi"/>
          </w:rPr>
          <w:t xml:space="preserve">The </w:t>
        </w:r>
        <w:r w:rsidR="00BD448C">
          <w:rPr>
            <w:rStyle w:val="Hyperlink"/>
            <w:rFonts w:cstheme="minorBidi"/>
          </w:rPr>
          <w:t xml:space="preserve">newly </w:t>
        </w:r>
        <w:r w:rsidR="00BE12C5">
          <w:rPr>
            <w:rStyle w:val="Hyperlink"/>
            <w:rFonts w:cstheme="minorBidi"/>
          </w:rPr>
          <w:t>pinned preset displays</w:t>
        </w:r>
        <w:r w:rsidR="00E51435" w:rsidRPr="00D24543">
          <w:rPr>
            <w:rStyle w:val="Hyperlink"/>
            <w:rFonts w:cstheme="minorBidi"/>
          </w:rPr>
          <w:t xml:space="preserve"> on the toolbar</w:t>
        </w:r>
      </w:hyperlink>
      <w:r w:rsidR="00E51435">
        <w:t>.</w:t>
      </w:r>
    </w:p>
    <w:p w14:paraId="23866CE5" w14:textId="5FE35F7C" w:rsidR="007D2F95" w:rsidRDefault="007D2F95" w:rsidP="007D2F95">
      <w:pPr>
        <w:pStyle w:val="Heading2"/>
        <w:numPr>
          <w:ilvl w:val="1"/>
          <w:numId w:val="17"/>
        </w:numPr>
        <w:ind w:left="431" w:hanging="431"/>
      </w:pPr>
      <w:bookmarkStart w:id="85" w:name="_Toc24204548"/>
      <w:bookmarkStart w:id="86" w:name="_Toc25574516"/>
      <w:r>
        <w:t>Screens for Optimal Display of Pinned Applications and Presets</w:t>
      </w:r>
      <w:bookmarkEnd w:id="85"/>
      <w:bookmarkEnd w:id="86"/>
    </w:p>
    <w:p w14:paraId="57D0D430" w14:textId="711A8A70" w:rsidR="00137D53" w:rsidRDefault="0093470E" w:rsidP="00137D53">
      <w:pPr>
        <w:pStyle w:val="CVChapterBodyCopyIndent1"/>
      </w:pPr>
      <w:r>
        <w:t>You can view a</w:t>
      </w:r>
      <w:r w:rsidR="00137D53">
        <w:t xml:space="preserve"> maximum of 20 pinned applications and presets for a single panel display on standard screen monitors, beyond which </w:t>
      </w:r>
      <w:r>
        <w:t>you</w:t>
      </w:r>
      <w:r w:rsidR="00137D53">
        <w:t xml:space="preserve"> can use a chevron icon to navigate</w:t>
      </w:r>
      <w:r>
        <w:t xml:space="preserve"> the screen</w:t>
      </w:r>
      <w:r w:rsidR="00137D53">
        <w:t xml:space="preserve"> and access the remaining pinned icons.</w:t>
      </w:r>
    </w:p>
    <w:p w14:paraId="3C62B741" w14:textId="6B0B07E1" w:rsidR="007D2F95" w:rsidRDefault="007D2F95" w:rsidP="00137D53">
      <w:pPr>
        <w:pStyle w:val="CVChapterBodyCopyIndent1"/>
      </w:pPr>
      <w:commentRangeStart w:id="87"/>
      <w:r>
        <w:rPr>
          <w:noProof/>
          <w:lang w:val="en-IN" w:eastAsia="en-IN"/>
        </w:rPr>
        <w:drawing>
          <wp:inline distT="0" distB="0" distL="0" distR="0" wp14:anchorId="213A4245" wp14:editId="6F54910A">
            <wp:extent cx="4991100" cy="23286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PinnedIcons.png"/>
                    <pic:cNvPicPr/>
                  </pic:nvPicPr>
                  <pic:blipFill>
                    <a:blip r:embed="rId198">
                      <a:extLst>
                        <a:ext uri="{28A0092B-C50C-407E-A947-70E740481C1C}">
                          <a14:useLocalDpi xmlns:a14="http://schemas.microsoft.com/office/drawing/2010/main" val="0"/>
                        </a:ext>
                      </a:extLst>
                    </a:blip>
                    <a:stretch>
                      <a:fillRect/>
                    </a:stretch>
                  </pic:blipFill>
                  <pic:spPr>
                    <a:xfrm>
                      <a:off x="0" y="0"/>
                      <a:ext cx="4992757" cy="2329375"/>
                    </a:xfrm>
                    <a:prstGeom prst="rect">
                      <a:avLst/>
                    </a:prstGeom>
                  </pic:spPr>
                </pic:pic>
              </a:graphicData>
            </a:graphic>
          </wp:inline>
        </w:drawing>
      </w:r>
      <w:commentRangeEnd w:id="87"/>
      <w:r w:rsidR="00A46ACF">
        <w:rPr>
          <w:rStyle w:val="CommentReference"/>
          <w:rFonts w:asciiTheme="minorHAnsi" w:hAnsiTheme="minorHAnsi"/>
          <w:color w:val="auto"/>
        </w:rPr>
        <w:commentReference w:id="87"/>
      </w:r>
    </w:p>
    <w:p w14:paraId="2E786CCE" w14:textId="6EAD41B6" w:rsidR="007D2F95" w:rsidRDefault="002B2892" w:rsidP="0093470E">
      <w:pPr>
        <w:pStyle w:val="CVFigureCaption"/>
      </w:pPr>
      <w:r>
        <w:t>20 Pinned Applications and Presets – Standard Screen- sin</w:t>
      </w:r>
      <w:r w:rsidR="00C46B4A">
        <w:t>gl</w:t>
      </w:r>
      <w:r>
        <w:t>e panel mode</w:t>
      </w:r>
    </w:p>
    <w:p w14:paraId="01691B58" w14:textId="0C803B87" w:rsidR="00137D53" w:rsidRDefault="00137D53" w:rsidP="00137D53">
      <w:pPr>
        <w:pStyle w:val="CVChapterBodyCopyIndent1"/>
      </w:pPr>
      <w:r>
        <w:t>On widescreen monitors, for a single panel display, you can view a maximum of 33 pinned applications and presets, beyond which the user can use a chevron icon to navigate to the rest of the screen and access the remaining pinned icons.</w:t>
      </w:r>
    </w:p>
    <w:p w14:paraId="384AB3A5" w14:textId="539D97B9" w:rsidR="00137D53" w:rsidRDefault="00137D53" w:rsidP="00137D53">
      <w:pPr>
        <w:pStyle w:val="CVChapterBodyCopyIndent1"/>
      </w:pPr>
      <w:r>
        <w:t>For a 2-panel view and a 3-panel view, a maximum of 20 pinned applications and presets can be viewed both on standard screen monitors and on widescreen monitors.</w:t>
      </w:r>
    </w:p>
    <w:p w14:paraId="5FD2722A" w14:textId="774F2A54" w:rsidR="00767775" w:rsidRDefault="00767775" w:rsidP="00137D53">
      <w:pPr>
        <w:pStyle w:val="CVChapterBodyCopyIndent1"/>
      </w:pPr>
      <w:r>
        <w:lastRenderedPageBreak/>
        <w:t xml:space="preserve">The following table gives details </w:t>
      </w:r>
      <w:r w:rsidR="00030ECD">
        <w:t>about</w:t>
      </w:r>
      <w:r>
        <w:t xml:space="preserve"> the number of pinned applications and presets that </w:t>
      </w:r>
      <w:r w:rsidR="00030ECD">
        <w:t>display for different panel modes for each screen type:</w:t>
      </w:r>
    </w:p>
    <w:tbl>
      <w:tblPr>
        <w:tblStyle w:val="TableGrid"/>
        <w:tblW w:w="8505" w:type="dxa"/>
        <w:tblInd w:w="534" w:type="dxa"/>
        <w:shd w:val="clear" w:color="auto" w:fill="FABF8F" w:themeFill="accent6" w:themeFillTint="99"/>
        <w:tblLayout w:type="fixed"/>
        <w:tblLook w:val="04A0" w:firstRow="1" w:lastRow="0" w:firstColumn="1" w:lastColumn="0" w:noHBand="0" w:noVBand="1"/>
      </w:tblPr>
      <w:tblGrid>
        <w:gridCol w:w="2857"/>
        <w:gridCol w:w="2813"/>
        <w:gridCol w:w="2835"/>
      </w:tblGrid>
      <w:tr w:rsidR="0065140B" w14:paraId="5E4A3E72" w14:textId="657B4A74" w:rsidTr="0065140B">
        <w:trPr>
          <w:cantSplit/>
          <w:trHeight w:val="242"/>
          <w:tblHeader/>
        </w:trPr>
        <w:tc>
          <w:tcPr>
            <w:tcW w:w="285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E664DA" w14:textId="65D97E0E" w:rsidR="0065140B" w:rsidRDefault="0065140B">
            <w:pPr>
              <w:pStyle w:val="Whitechartheaderinformation"/>
              <w:rPr>
                <w:color w:val="FFFFFF"/>
              </w:rPr>
            </w:pPr>
            <w:r>
              <w:rPr>
                <w:color w:val="FFFFFF"/>
              </w:rPr>
              <w:t>Screen Type</w:t>
            </w:r>
            <w:r w:rsidR="00767775">
              <w:rPr>
                <w:color w:val="FFFFFF"/>
              </w:rPr>
              <w:t xml:space="preserve"> / Monitor</w:t>
            </w:r>
          </w:p>
        </w:tc>
        <w:tc>
          <w:tcPr>
            <w:tcW w:w="2813"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04EEF56E" w14:textId="27F12321" w:rsidR="0065140B" w:rsidRDefault="0065140B">
            <w:pPr>
              <w:pStyle w:val="Whitechartheaderinformation"/>
              <w:rPr>
                <w:color w:val="FFFFFF"/>
              </w:rPr>
            </w:pPr>
            <w:r>
              <w:rPr>
                <w:color w:val="FFFFFF"/>
              </w:rPr>
              <w:t>Panel Mode</w:t>
            </w:r>
          </w:p>
        </w:tc>
        <w:tc>
          <w:tcPr>
            <w:tcW w:w="2835"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45E43522" w14:textId="58B1744E" w:rsidR="0065140B" w:rsidRDefault="0065140B" w:rsidP="006916BE">
            <w:pPr>
              <w:pStyle w:val="Whitechartheaderinformation"/>
              <w:rPr>
                <w:color w:val="FFFFFF"/>
              </w:rPr>
            </w:pPr>
            <w:r>
              <w:rPr>
                <w:color w:val="FFFFFF"/>
              </w:rPr>
              <w:t xml:space="preserve">Total No. of Pinned Applications and Presets </w:t>
            </w:r>
            <w:r w:rsidR="006916BE">
              <w:rPr>
                <w:color w:val="FFFFFF"/>
              </w:rPr>
              <w:t>on</w:t>
            </w:r>
            <w:r>
              <w:rPr>
                <w:color w:val="FFFFFF"/>
              </w:rPr>
              <w:t xml:space="preserve"> a single display</w:t>
            </w:r>
          </w:p>
        </w:tc>
      </w:tr>
      <w:tr w:rsidR="0065140B" w14:paraId="065D9722" w14:textId="5ED72FE4"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8643B5" w14:textId="4CF3697D"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776C0736" w14:textId="62988453"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0055362B" w14:textId="20350358" w:rsidR="0065140B" w:rsidRPr="00571DDA" w:rsidRDefault="0065140B" w:rsidP="00571DDA">
            <w:pPr>
              <w:pStyle w:val="CVTabletext"/>
            </w:pPr>
            <w:r w:rsidRPr="00571DDA">
              <w:t>20</w:t>
            </w:r>
          </w:p>
        </w:tc>
      </w:tr>
      <w:tr w:rsidR="0065140B" w14:paraId="6BD1CCC8" w14:textId="600BB828"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4F7BB836" w14:textId="6DE7D928"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141103F7" w14:textId="74A33B16"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3CA4BAA3" w14:textId="54C278FB" w:rsidR="0065140B" w:rsidRPr="00571DDA" w:rsidRDefault="0065140B" w:rsidP="00571DDA">
            <w:pPr>
              <w:pStyle w:val="CVTabletext"/>
            </w:pPr>
            <w:r w:rsidRPr="00571DDA">
              <w:t>33</w:t>
            </w:r>
          </w:p>
        </w:tc>
      </w:tr>
      <w:tr w:rsidR="0065140B" w14:paraId="5A0B68D9" w14:textId="1698DAD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6AA9FB61" w14:textId="32910A10"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0D6796A8" w14:textId="2E4F9266"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110BCA8" w14:textId="3F4A153F" w:rsidR="0065140B" w:rsidRPr="00571DDA" w:rsidRDefault="0065140B" w:rsidP="00571DDA">
            <w:pPr>
              <w:pStyle w:val="CVTabletext"/>
            </w:pPr>
            <w:r w:rsidRPr="00571DDA">
              <w:t>20</w:t>
            </w:r>
          </w:p>
        </w:tc>
      </w:tr>
      <w:tr w:rsidR="0065140B" w14:paraId="0A96F4D5" w14:textId="7A223C3D"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02C2210E" w14:textId="013BE36B"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3E84E020" w14:textId="702E92F3"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E6DEDBF" w14:textId="31E7625E" w:rsidR="0065140B" w:rsidRPr="00571DDA" w:rsidRDefault="0065140B" w:rsidP="00571DDA">
            <w:pPr>
              <w:pStyle w:val="CVTabletext"/>
            </w:pPr>
            <w:r w:rsidRPr="00571DDA">
              <w:t>20</w:t>
            </w:r>
          </w:p>
        </w:tc>
      </w:tr>
      <w:tr w:rsidR="0065140B" w14:paraId="5BB7E215" w14:textId="2A466186"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5C3B549C" w14:textId="72C3BA45"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404CC1E9" w14:textId="51CBABA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691820CD" w14:textId="4845D917" w:rsidR="0065140B" w:rsidRPr="00571DDA" w:rsidRDefault="0065140B" w:rsidP="00571DDA">
            <w:pPr>
              <w:pStyle w:val="CVTabletext"/>
            </w:pPr>
            <w:r w:rsidRPr="00571DDA">
              <w:t>20</w:t>
            </w:r>
          </w:p>
        </w:tc>
      </w:tr>
      <w:tr w:rsidR="0065140B" w14:paraId="3FB303E2" w14:textId="5DAF517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6922AF" w14:textId="59CDE479"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0C8404A6" w14:textId="4762A23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29D5C2F0" w14:textId="012BB6AC" w:rsidR="0065140B" w:rsidRPr="00571DDA" w:rsidRDefault="0065140B" w:rsidP="00571DDA">
            <w:pPr>
              <w:pStyle w:val="CVTabletext"/>
            </w:pPr>
            <w:r w:rsidRPr="00571DDA">
              <w:t>20</w:t>
            </w:r>
          </w:p>
        </w:tc>
      </w:tr>
    </w:tbl>
    <w:p w14:paraId="32A25EBD" w14:textId="7FA88C35" w:rsidR="0065140B" w:rsidRDefault="00CA7F0A" w:rsidP="00571DDA">
      <w:pPr>
        <w:pStyle w:val="CVTableCaption"/>
      </w:pPr>
      <w:r>
        <w:t>Details about Pinned Applications and Pinned Presets</w:t>
      </w:r>
    </w:p>
    <w:p w14:paraId="758ACFF1" w14:textId="521D97BB" w:rsidR="00287B6D" w:rsidRDefault="00426E75" w:rsidP="004528BE">
      <w:pPr>
        <w:pStyle w:val="CVHeading2"/>
      </w:pPr>
      <w:bookmarkStart w:id="88" w:name="_Toc25574517"/>
      <w:r>
        <w:t>Editing an Existing P</w:t>
      </w:r>
      <w:r w:rsidR="00287B6D">
        <w:t>reset</w:t>
      </w:r>
      <w:bookmarkEnd w:id="88"/>
    </w:p>
    <w:p w14:paraId="79910EB1" w14:textId="78F7573A" w:rsidR="004528BE" w:rsidRDefault="00287B6D" w:rsidP="00E51435">
      <w:pPr>
        <w:pStyle w:val="CVChapterBodyCopyIndent1"/>
      </w:pPr>
      <w:r>
        <w:t xml:space="preserve">UEE </w:t>
      </w:r>
      <w:r w:rsidR="00CC4633">
        <w:t>allows the user to modify an existing preset.</w:t>
      </w:r>
      <w:r w:rsidR="00595706">
        <w:t xml:space="preserve"> Editing a </w:t>
      </w:r>
      <w:commentRangeStart w:id="89"/>
      <w:commentRangeStart w:id="90"/>
      <w:r w:rsidR="00595706">
        <w:t>presets</w:t>
      </w:r>
      <w:commentRangeEnd w:id="89"/>
      <w:r w:rsidR="0039752C">
        <w:rPr>
          <w:rStyle w:val="CommentReference"/>
          <w:rFonts w:asciiTheme="minorHAnsi" w:hAnsiTheme="minorHAnsi"/>
          <w:color w:val="auto"/>
        </w:rPr>
        <w:commentReference w:id="89"/>
      </w:r>
      <w:commentRangeEnd w:id="90"/>
      <w:r w:rsidR="008476BD">
        <w:rPr>
          <w:rStyle w:val="CommentReference"/>
          <w:rFonts w:asciiTheme="minorHAnsi" w:hAnsiTheme="minorHAnsi"/>
          <w:color w:val="auto"/>
        </w:rPr>
        <w:commentReference w:id="90"/>
      </w:r>
      <w:r w:rsidR="00595706">
        <w:t xml:space="preserve"> includes the following:</w:t>
      </w:r>
    </w:p>
    <w:p w14:paraId="164A4E49" w14:textId="11F11E99" w:rsidR="004528BE" w:rsidRDefault="00595706" w:rsidP="00595706">
      <w:pPr>
        <w:pStyle w:val="ListBullet2"/>
      </w:pPr>
      <w:r>
        <w:t>C</w:t>
      </w:r>
      <w:r w:rsidR="004528BE">
        <w:t>hange the applications that are assigned to the panel slots</w:t>
      </w:r>
      <w:r>
        <w:t>.</w:t>
      </w:r>
    </w:p>
    <w:p w14:paraId="6A2F9ECF" w14:textId="61B65377" w:rsidR="00D56D01" w:rsidRDefault="00D56D01" w:rsidP="00595706">
      <w:pPr>
        <w:pStyle w:val="ListBullet2"/>
      </w:pPr>
      <w:r>
        <w:t>Change from a 2-panel preset to a 3-panel preset and from a 3-panel to a 2-panel preset.</w:t>
      </w:r>
    </w:p>
    <w:p w14:paraId="0D762073" w14:textId="7A4F2E0D" w:rsidR="00287B6D" w:rsidRDefault="004528BE" w:rsidP="00595706">
      <w:pPr>
        <w:pStyle w:val="ListBullet2"/>
      </w:pPr>
      <w:r>
        <w:t>Swap the applications</w:t>
      </w:r>
      <w:r w:rsidR="00E53DA9">
        <w:t xml:space="preserve"> between the panel slots</w:t>
      </w:r>
      <w:r>
        <w:t xml:space="preserve"> to change the order in which the applications must display in a 2-panel or 3-panel view on the monitor.</w:t>
      </w:r>
    </w:p>
    <w:p w14:paraId="4AA6A4A7" w14:textId="29B7C881" w:rsidR="00E53DA9" w:rsidRDefault="005631F8" w:rsidP="00C413AA">
      <w:pPr>
        <w:pStyle w:val="CVChapterBodyCopyIndent2"/>
      </w:pPr>
      <w:r>
        <w:t>The swap button</w:t>
      </w:r>
      <w:r w:rsidR="00AE40AC">
        <w:t xml:space="preserve"> in the </w:t>
      </w:r>
      <w:r w:rsidR="00AE40AC" w:rsidRPr="00AE40AC">
        <w:rPr>
          <w:b/>
        </w:rPr>
        <w:t>Display</w:t>
      </w:r>
      <w:r w:rsidR="00AE40AC">
        <w:t xml:space="preserve"> </w:t>
      </w:r>
      <w:r w:rsidR="00AE40AC" w:rsidRPr="00AE40AC">
        <w:rPr>
          <w:b/>
        </w:rPr>
        <w:t>Settings</w:t>
      </w:r>
      <w:r w:rsidR="00AE40AC">
        <w:t xml:space="preserve"> window</w:t>
      </w:r>
      <w:r>
        <w:t xml:space="preserve"> functions</w:t>
      </w:r>
      <w:r w:rsidR="009202E8">
        <w:t>,</w:t>
      </w:r>
      <w:r>
        <w:t xml:space="preserve"> as shown in the following illustration:</w:t>
      </w:r>
    </w:p>
    <w:p w14:paraId="62AA576F" w14:textId="6D6434E0" w:rsidR="00D71860" w:rsidRDefault="00D71860" w:rsidP="00D71860">
      <w:pPr>
        <w:pStyle w:val="CVFigure"/>
      </w:pPr>
      <w:r>
        <w:drawing>
          <wp:inline distT="0" distB="0" distL="0" distR="0" wp14:anchorId="384D7880" wp14:editId="595529EA">
            <wp:extent cx="4514418" cy="111050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wap functionality.png"/>
                    <pic:cNvPicPr/>
                  </pic:nvPicPr>
                  <pic:blipFill>
                    <a:blip r:embed="rId199">
                      <a:extLst>
                        <a:ext uri="{28A0092B-C50C-407E-A947-70E740481C1C}">
                          <a14:useLocalDpi xmlns:a14="http://schemas.microsoft.com/office/drawing/2010/main" val="0"/>
                        </a:ext>
                      </a:extLst>
                    </a:blip>
                    <a:stretch>
                      <a:fillRect/>
                    </a:stretch>
                  </pic:blipFill>
                  <pic:spPr>
                    <a:xfrm>
                      <a:off x="0" y="0"/>
                      <a:ext cx="4559274" cy="1121541"/>
                    </a:xfrm>
                    <a:prstGeom prst="rect">
                      <a:avLst/>
                    </a:prstGeom>
                  </pic:spPr>
                </pic:pic>
              </a:graphicData>
            </a:graphic>
          </wp:inline>
        </w:drawing>
      </w:r>
    </w:p>
    <w:p w14:paraId="367D2A93" w14:textId="6B267E9D" w:rsidR="00D71860" w:rsidRDefault="00D71860" w:rsidP="00D71860">
      <w:pPr>
        <w:pStyle w:val="CVFigureCaption"/>
      </w:pPr>
      <w:r>
        <w:t>Swap Function in the Display Settings Button</w:t>
      </w:r>
    </w:p>
    <w:p w14:paraId="0F498FC3" w14:textId="55D03AEC" w:rsidR="009967C1" w:rsidRDefault="009967C1" w:rsidP="00196C83">
      <w:pPr>
        <w:pStyle w:val="CVChapterBodyCopyIndent3"/>
      </w:pPr>
      <w:r>
        <w:t>You can use the swap button to interchange the applications between panels 1 and 2</w:t>
      </w:r>
      <w:r w:rsidR="00324ADE">
        <w:t xml:space="preserve"> slots</w:t>
      </w:r>
      <w:r>
        <w:t xml:space="preserve"> and between panels 2 and 3</w:t>
      </w:r>
      <w:r w:rsidR="00324ADE">
        <w:t xml:space="preserve"> slots in the </w:t>
      </w:r>
      <w:r w:rsidR="00324ADE" w:rsidRPr="006C2C7F">
        <w:rPr>
          <w:b/>
        </w:rPr>
        <w:t>Display</w:t>
      </w:r>
      <w:r w:rsidR="00324ADE">
        <w:t xml:space="preserve"> </w:t>
      </w:r>
      <w:r w:rsidR="00324ADE" w:rsidRPr="006C2C7F">
        <w:rPr>
          <w:b/>
        </w:rPr>
        <w:t>Settings</w:t>
      </w:r>
      <w:r w:rsidR="00324ADE">
        <w:t xml:space="preserve"> window</w:t>
      </w:r>
      <w:r>
        <w:t>.</w:t>
      </w:r>
    </w:p>
    <w:p w14:paraId="4CABDF42" w14:textId="77777777" w:rsidR="0027085D" w:rsidRDefault="0027085D">
      <w:pPr>
        <w:spacing w:after="0" w:line="240" w:lineRule="auto"/>
        <w:rPr>
          <w:rFonts w:ascii="Calibri" w:hAnsi="Calibri"/>
          <w:color w:val="000000" w:themeColor="text1"/>
        </w:rPr>
      </w:pPr>
      <w:r>
        <w:br w:type="page"/>
      </w:r>
    </w:p>
    <w:p w14:paraId="2C418856" w14:textId="70F39BC6" w:rsidR="00CC4633" w:rsidRDefault="00CC4633" w:rsidP="00E51435">
      <w:pPr>
        <w:pStyle w:val="CVChapterBodyCopyIndent1"/>
      </w:pPr>
      <w:r>
        <w:lastRenderedPageBreak/>
        <w:t>Follow these steps to make changes to an existing preset:</w:t>
      </w:r>
    </w:p>
    <w:p w14:paraId="7B3B8ABE" w14:textId="51BC17FE" w:rsidR="00F636D4" w:rsidRDefault="00F636D4" w:rsidP="00F636D4">
      <w:pPr>
        <w:pStyle w:val="ListNumber"/>
        <w:numPr>
          <w:ilvl w:val="0"/>
          <w:numId w:val="33"/>
        </w:numPr>
      </w:pPr>
      <w:r>
        <w:rPr>
          <w:noProof/>
          <w:lang w:val="en-IN" w:eastAsia="en-IN"/>
        </w:rPr>
        <w:drawing>
          <wp:anchor distT="0" distB="0" distL="114300" distR="114300" simplePos="0" relativeHeight="251668480" behindDoc="0" locked="0" layoutInCell="1" allowOverlap="1" wp14:anchorId="364690BD" wp14:editId="1D9E40D7">
            <wp:simplePos x="0" y="0"/>
            <wp:positionH relativeFrom="column">
              <wp:posOffset>2324100</wp:posOffset>
            </wp:positionH>
            <wp:positionV relativeFrom="paragraph">
              <wp:posOffset>17780</wp:posOffset>
            </wp:positionV>
            <wp:extent cx="142875" cy="142875"/>
            <wp:effectExtent l="0" t="0" r="0" b="0"/>
            <wp:wrapThrough wrapText="bothSides">
              <wp:wrapPolygon edited="0">
                <wp:start x="0" y="0"/>
                <wp:lineTo x="0" y="20160"/>
                <wp:lineTo x="20160" y="20160"/>
                <wp:lineTo x="2016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7">
                      <a:extLst>
                        <a:ext uri="{BEBA8EAE-BF5A-486C-A8C5-ECC9F3942E4B}">
                          <a14:imgProps xmlns:a14="http://schemas.microsoft.com/office/drawing/2010/main">
                            <a14:imgLayer r:embed="rId168">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F636D4">
        <w:rPr>
          <w:b/>
        </w:rPr>
        <w:t>Display</w:t>
      </w:r>
      <w:r>
        <w:t xml:space="preserve"> </w:t>
      </w:r>
      <w:r w:rsidRPr="00F636D4">
        <w:rPr>
          <w:b/>
        </w:rPr>
        <w:t>settings</w:t>
      </w:r>
      <w:r>
        <w:t xml:space="preserve"> button </w:t>
      </w:r>
      <w:r w:rsidR="006A230B">
        <w:t xml:space="preserve">on the toolbar </w:t>
      </w:r>
      <w:r>
        <w:t xml:space="preserve">or click anywhere in the blank panel frame to open the </w:t>
      </w:r>
      <w:r w:rsidRPr="00F636D4">
        <w:rPr>
          <w:b/>
        </w:rPr>
        <w:t>Display</w:t>
      </w:r>
      <w:r>
        <w:t xml:space="preserve"> </w:t>
      </w:r>
      <w:r w:rsidRPr="00F636D4">
        <w:rPr>
          <w:b/>
        </w:rPr>
        <w:t>Settings</w:t>
      </w:r>
      <w:r>
        <w:t xml:space="preserve"> window.</w:t>
      </w:r>
    </w:p>
    <w:p w14:paraId="7BF69093" w14:textId="751817F5" w:rsidR="00E90A49" w:rsidRDefault="00103A1B" w:rsidP="00201C5C">
      <w:pPr>
        <w:pStyle w:val="CVFigure"/>
      </w:pPr>
      <w:r>
        <w:drawing>
          <wp:inline distT="0" distB="0" distL="0" distR="0" wp14:anchorId="385BFF53" wp14:editId="5B2A3219">
            <wp:extent cx="3448050" cy="281989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ditAPreset_i.png"/>
                    <pic:cNvPicPr/>
                  </pic:nvPicPr>
                  <pic:blipFill>
                    <a:blip r:embed="rId200">
                      <a:extLst>
                        <a:ext uri="{28A0092B-C50C-407E-A947-70E740481C1C}">
                          <a14:useLocalDpi xmlns:a14="http://schemas.microsoft.com/office/drawing/2010/main" val="0"/>
                        </a:ext>
                      </a:extLst>
                    </a:blip>
                    <a:stretch>
                      <a:fillRect/>
                    </a:stretch>
                  </pic:blipFill>
                  <pic:spPr>
                    <a:xfrm>
                      <a:off x="0" y="0"/>
                      <a:ext cx="3459024" cy="2828873"/>
                    </a:xfrm>
                    <a:prstGeom prst="rect">
                      <a:avLst/>
                    </a:prstGeom>
                  </pic:spPr>
                </pic:pic>
              </a:graphicData>
            </a:graphic>
          </wp:inline>
        </w:drawing>
      </w:r>
    </w:p>
    <w:p w14:paraId="1ACEE5C4" w14:textId="505D09AB" w:rsidR="00201C5C" w:rsidRDefault="00EF5888" w:rsidP="00201C5C">
      <w:pPr>
        <w:pStyle w:val="CVFigureCaption"/>
      </w:pPr>
      <w:r>
        <w:t>Select an Existing Preset</w:t>
      </w:r>
    </w:p>
    <w:p w14:paraId="13F875CB" w14:textId="011F5C0C" w:rsidR="00E90A49" w:rsidRDefault="00E90A49" w:rsidP="00F636D4">
      <w:pPr>
        <w:pStyle w:val="ListNumber"/>
        <w:numPr>
          <w:ilvl w:val="0"/>
          <w:numId w:val="33"/>
        </w:numPr>
      </w:pPr>
      <w:r>
        <w:t xml:space="preserve">Select an existing </w:t>
      </w:r>
      <w:r w:rsidR="00550A5E">
        <w:t xml:space="preserve">2-panel or a 3-panel preset that you want to edit from the </w:t>
      </w:r>
      <w:r w:rsidR="00550A5E" w:rsidRPr="00550A5E">
        <w:rPr>
          <w:b/>
        </w:rPr>
        <w:t>Select</w:t>
      </w:r>
      <w:r w:rsidR="00550A5E">
        <w:t xml:space="preserve"> </w:t>
      </w:r>
      <w:r w:rsidR="00550A5E" w:rsidRPr="00550A5E">
        <w:rPr>
          <w:b/>
        </w:rPr>
        <w:t>Presets</w:t>
      </w:r>
      <w:r w:rsidR="00550A5E">
        <w:t xml:space="preserve"> group.</w:t>
      </w:r>
    </w:p>
    <w:p w14:paraId="5DA5940A" w14:textId="18B112D6" w:rsidR="00377216" w:rsidRDefault="00550A5E" w:rsidP="00377216">
      <w:pPr>
        <w:pStyle w:val="ListNumber"/>
        <w:numPr>
          <w:ilvl w:val="0"/>
          <w:numId w:val="33"/>
        </w:numPr>
      </w:pPr>
      <w:r>
        <w:t xml:space="preserve">Select the panel </w:t>
      </w:r>
      <w:r w:rsidR="004C6AE9">
        <w:t xml:space="preserve">slot for which you want to assign a new application from the </w:t>
      </w:r>
      <w:r w:rsidR="004C6AE9" w:rsidRPr="004C6AE9">
        <w:rPr>
          <w:b/>
        </w:rPr>
        <w:t>Select</w:t>
      </w:r>
      <w:r w:rsidR="004C6AE9">
        <w:t xml:space="preserve"> </w:t>
      </w:r>
      <w:r w:rsidR="004C6AE9" w:rsidRPr="004C6AE9">
        <w:rPr>
          <w:b/>
        </w:rPr>
        <w:t>Displays</w:t>
      </w:r>
      <w:r w:rsidR="004C6AE9">
        <w:t xml:space="preserve"> group.</w:t>
      </w:r>
    </w:p>
    <w:p w14:paraId="1796B94C" w14:textId="090F5E0F" w:rsidR="00377216" w:rsidRDefault="00377216" w:rsidP="00377216">
      <w:pPr>
        <w:pStyle w:val="CVChapterBodyCopyIndent1"/>
      </w:pPr>
      <w:r>
        <w:t xml:space="preserve">You can either change the applications in all the preset slots (two preset slots and three preset slots) or </w:t>
      </w:r>
      <w:r w:rsidR="00135E5E">
        <w:t>just one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51"/>
        <w:gridCol w:w="7345"/>
      </w:tblGrid>
      <w:tr w:rsidR="00377216" w14:paraId="1134F70E" w14:textId="77777777" w:rsidTr="00E53DA9">
        <w:trPr>
          <w:trHeight w:val="989"/>
        </w:trPr>
        <w:tc>
          <w:tcPr>
            <w:tcW w:w="769" w:type="dxa"/>
            <w:tcBorders>
              <w:top w:val="single" w:sz="4" w:space="0" w:color="auto"/>
              <w:left w:val="single" w:sz="4" w:space="0" w:color="auto"/>
              <w:bottom w:val="single" w:sz="4" w:space="0" w:color="auto"/>
              <w:right w:val="nil"/>
            </w:tcBorders>
            <w:vAlign w:val="center"/>
            <w:hideMark/>
          </w:tcPr>
          <w:p w14:paraId="5C052267" w14:textId="4B90C23F" w:rsidR="00377216" w:rsidRDefault="00500BE6" w:rsidP="00E53DA9">
            <w:pPr>
              <w:pStyle w:val="ChapterBodyCopy"/>
              <w:rPr>
                <w:rFonts w:cs="Calibri"/>
                <w:color w:val="000000"/>
                <w:sz w:val="20"/>
                <w:szCs w:val="20"/>
              </w:rPr>
            </w:pPr>
            <w:r>
              <w:rPr>
                <w:rFonts w:ascii="Times New Roman" w:eastAsiaTheme="minorEastAsia" w:hAnsi="Times New Roman" w:cs="Times New Roman"/>
                <w:noProof/>
                <w:sz w:val="24"/>
                <w:szCs w:val="24"/>
                <w:lang w:val="en-IN" w:eastAsia="en-IN"/>
              </w:rPr>
              <mc:AlternateContent>
                <mc:Choice Requires="wps">
                  <w:drawing>
                    <wp:anchor distT="0" distB="0" distL="114300" distR="114300" simplePos="0" relativeHeight="251667968" behindDoc="0" locked="0" layoutInCell="1" allowOverlap="1" wp14:anchorId="64098376" wp14:editId="6506A910">
                      <wp:simplePos x="0" y="0"/>
                      <wp:positionH relativeFrom="margin">
                        <wp:posOffset>6985</wp:posOffset>
                      </wp:positionH>
                      <wp:positionV relativeFrom="paragraph">
                        <wp:posOffset>1270</wp:posOffset>
                      </wp:positionV>
                      <wp:extent cx="429260" cy="428625"/>
                      <wp:effectExtent l="0" t="0" r="0" b="0"/>
                      <wp:wrapNone/>
                      <wp:docPr id="512"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428625"/>
                              </a:xfrm>
                              <a:custGeom>
                                <a:avLst/>
                                <a:gdLst>
                                  <a:gd name="T0" fmla="*/ 601 w 602"/>
                                  <a:gd name="T1" fmla="*/ 301 h 600"/>
                                  <a:gd name="T2" fmla="*/ 1 w 602"/>
                                  <a:gd name="T3" fmla="*/ 298 h 600"/>
                                  <a:gd name="T4" fmla="*/ 301 w 602"/>
                                  <a:gd name="T5" fmla="*/ 408 h 600"/>
                                  <a:gd name="T6" fmla="*/ 347 w 602"/>
                                  <a:gd name="T7" fmla="*/ 397 h 600"/>
                                  <a:gd name="T8" fmla="*/ 388 w 602"/>
                                  <a:gd name="T9" fmla="*/ 279 h 600"/>
                                  <a:gd name="T10" fmla="*/ 270 w 602"/>
                                  <a:gd name="T11" fmla="*/ 194 h 600"/>
                                  <a:gd name="T12" fmla="*/ 225 w 602"/>
                                  <a:gd name="T13" fmla="*/ 319 h 600"/>
                                  <a:gd name="T14" fmla="*/ 266 w 602"/>
                                  <a:gd name="T15" fmla="*/ 408 h 600"/>
                                  <a:gd name="T16" fmla="*/ 302 w 602"/>
                                  <a:gd name="T17" fmla="*/ 423 h 600"/>
                                  <a:gd name="T18" fmla="*/ 256 w 602"/>
                                  <a:gd name="T19" fmla="*/ 435 h 600"/>
                                  <a:gd name="T20" fmla="*/ 337 w 602"/>
                                  <a:gd name="T21" fmla="*/ 448 h 600"/>
                                  <a:gd name="T22" fmla="*/ 337 w 602"/>
                                  <a:gd name="T23" fmla="*/ 423 h 600"/>
                                  <a:gd name="T24" fmla="*/ 301 w 602"/>
                                  <a:gd name="T25" fmla="*/ 462 h 600"/>
                                  <a:gd name="T26" fmla="*/ 256 w 602"/>
                                  <a:gd name="T27" fmla="*/ 473 h 600"/>
                                  <a:gd name="T28" fmla="*/ 337 w 602"/>
                                  <a:gd name="T29" fmla="*/ 487 h 600"/>
                                  <a:gd name="T30" fmla="*/ 337 w 602"/>
                                  <a:gd name="T31" fmla="*/ 462 h 600"/>
                                  <a:gd name="T32" fmla="*/ 453 w 602"/>
                                  <a:gd name="T33" fmla="*/ 325 h 600"/>
                                  <a:gd name="T34" fmla="*/ 452 w 602"/>
                                  <a:gd name="T35" fmla="*/ 304 h 600"/>
                                  <a:gd name="T36" fmla="*/ 408 w 602"/>
                                  <a:gd name="T37" fmla="*/ 306 h 600"/>
                                  <a:gd name="T38" fmla="*/ 453 w 602"/>
                                  <a:gd name="T39" fmla="*/ 325 h 600"/>
                                  <a:gd name="T40" fmla="*/ 213 w 602"/>
                                  <a:gd name="T41" fmla="*/ 138 h 600"/>
                                  <a:gd name="T42" fmla="*/ 199 w 602"/>
                                  <a:gd name="T43" fmla="*/ 151 h 600"/>
                                  <a:gd name="T44" fmla="*/ 232 w 602"/>
                                  <a:gd name="T45" fmla="*/ 187 h 600"/>
                                  <a:gd name="T46" fmla="*/ 362 w 602"/>
                                  <a:gd name="T47" fmla="*/ 176 h 600"/>
                                  <a:gd name="T48" fmla="*/ 380 w 602"/>
                                  <a:gd name="T49" fmla="*/ 185 h 600"/>
                                  <a:gd name="T50" fmla="*/ 400 w 602"/>
                                  <a:gd name="T51" fmla="*/ 138 h 600"/>
                                  <a:gd name="T52" fmla="*/ 362 w 602"/>
                                  <a:gd name="T53" fmla="*/ 176 h 600"/>
                                  <a:gd name="T54" fmla="*/ 139 w 602"/>
                                  <a:gd name="T55" fmla="*/ 213 h 600"/>
                                  <a:gd name="T56" fmla="*/ 180 w 602"/>
                                  <a:gd name="T57" fmla="*/ 242 h 600"/>
                                  <a:gd name="T58" fmla="*/ 189 w 602"/>
                                  <a:gd name="T59" fmla="*/ 227 h 600"/>
                                  <a:gd name="T60" fmla="*/ 421 w 602"/>
                                  <a:gd name="T61" fmla="*/ 244 h 600"/>
                                  <a:gd name="T62" fmla="*/ 464 w 602"/>
                                  <a:gd name="T63" fmla="*/ 213 h 600"/>
                                  <a:gd name="T64" fmla="*/ 414 w 602"/>
                                  <a:gd name="T65" fmla="*/ 226 h 600"/>
                                  <a:gd name="T66" fmla="*/ 421 w 602"/>
                                  <a:gd name="T67" fmla="*/ 244 h 600"/>
                                  <a:gd name="T68" fmla="*/ 185 w 602"/>
                                  <a:gd name="T69" fmla="*/ 318 h 600"/>
                                  <a:gd name="T70" fmla="*/ 180 w 602"/>
                                  <a:gd name="T71" fmla="*/ 299 h 600"/>
                                  <a:gd name="T72" fmla="*/ 137 w 602"/>
                                  <a:gd name="T73" fmla="*/ 315 h 600"/>
                                  <a:gd name="T74" fmla="*/ 311 w 602"/>
                                  <a:gd name="T75" fmla="*/ 143 h 600"/>
                                  <a:gd name="T76" fmla="*/ 311 w 602"/>
                                  <a:gd name="T77" fmla="*/ 124 h 600"/>
                                  <a:gd name="T78" fmla="*/ 292 w 602"/>
                                  <a:gd name="T79" fmla="*/ 123 h 600"/>
                                  <a:gd name="T80" fmla="*/ 302 w 602"/>
                                  <a:gd name="T81" fmla="*/ 171 h 600"/>
                                  <a:gd name="T82" fmla="*/ 311 w 602"/>
                                  <a:gd name="T83" fmla="*/ 143 h 600"/>
                                  <a:gd name="T84" fmla="*/ 323 w 602"/>
                                  <a:gd name="T85" fmla="*/ 377 h 600"/>
                                  <a:gd name="T86" fmla="*/ 345 w 602"/>
                                  <a:gd name="T87" fmla="*/ 331 h 600"/>
                                  <a:gd name="T88" fmla="*/ 332 w 602"/>
                                  <a:gd name="T89" fmla="*/ 227 h 600"/>
                                  <a:gd name="T90" fmla="*/ 241 w 602"/>
                                  <a:gd name="T91" fmla="*/ 268 h 600"/>
                                  <a:gd name="T92" fmla="*/ 270 w 602"/>
                                  <a:gd name="T93" fmla="*/ 371 h 600"/>
                                  <a:gd name="T94" fmla="*/ 301 w 602"/>
                                  <a:gd name="T95" fmla="*/ 377 h 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602" h="600">
                                    <a:moveTo>
                                      <a:pt x="302" y="0"/>
                                    </a:moveTo>
                                    <a:cubicBezTo>
                                      <a:pt x="467" y="0"/>
                                      <a:pt x="602" y="135"/>
                                      <a:pt x="601" y="301"/>
                                    </a:cubicBezTo>
                                    <a:cubicBezTo>
                                      <a:pt x="600" y="466"/>
                                      <a:pt x="466" y="600"/>
                                      <a:pt x="300" y="600"/>
                                    </a:cubicBezTo>
                                    <a:cubicBezTo>
                                      <a:pt x="135" y="599"/>
                                      <a:pt x="0" y="466"/>
                                      <a:pt x="1" y="298"/>
                                    </a:cubicBezTo>
                                    <a:cubicBezTo>
                                      <a:pt x="2" y="133"/>
                                      <a:pt x="135" y="0"/>
                                      <a:pt x="302" y="0"/>
                                    </a:cubicBezTo>
                                    <a:close/>
                                    <a:moveTo>
                                      <a:pt x="301" y="408"/>
                                    </a:moveTo>
                                    <a:cubicBezTo>
                                      <a:pt x="311" y="408"/>
                                      <a:pt x="322" y="408"/>
                                      <a:pt x="333" y="408"/>
                                    </a:cubicBezTo>
                                    <a:cubicBezTo>
                                      <a:pt x="341" y="408"/>
                                      <a:pt x="345" y="405"/>
                                      <a:pt x="347" y="397"/>
                                    </a:cubicBezTo>
                                    <a:cubicBezTo>
                                      <a:pt x="352" y="378"/>
                                      <a:pt x="359" y="361"/>
                                      <a:pt x="365" y="343"/>
                                    </a:cubicBezTo>
                                    <a:cubicBezTo>
                                      <a:pt x="373" y="321"/>
                                      <a:pt x="383" y="301"/>
                                      <a:pt x="388" y="279"/>
                                    </a:cubicBezTo>
                                    <a:cubicBezTo>
                                      <a:pt x="396" y="244"/>
                                      <a:pt x="379" y="214"/>
                                      <a:pt x="347" y="199"/>
                                    </a:cubicBezTo>
                                    <a:cubicBezTo>
                                      <a:pt x="322" y="188"/>
                                      <a:pt x="296" y="187"/>
                                      <a:pt x="270" y="194"/>
                                    </a:cubicBezTo>
                                    <a:cubicBezTo>
                                      <a:pt x="239" y="202"/>
                                      <a:pt x="217" y="221"/>
                                      <a:pt x="213" y="256"/>
                                    </a:cubicBezTo>
                                    <a:cubicBezTo>
                                      <a:pt x="211" y="278"/>
                                      <a:pt x="215" y="299"/>
                                      <a:pt x="225" y="319"/>
                                    </a:cubicBezTo>
                                    <a:cubicBezTo>
                                      <a:pt x="238" y="345"/>
                                      <a:pt x="251" y="370"/>
                                      <a:pt x="256" y="399"/>
                                    </a:cubicBezTo>
                                    <a:cubicBezTo>
                                      <a:pt x="257" y="403"/>
                                      <a:pt x="262" y="407"/>
                                      <a:pt x="266" y="408"/>
                                    </a:cubicBezTo>
                                    <a:cubicBezTo>
                                      <a:pt x="278" y="409"/>
                                      <a:pt x="289" y="408"/>
                                      <a:pt x="301" y="408"/>
                                    </a:cubicBezTo>
                                    <a:close/>
                                    <a:moveTo>
                                      <a:pt x="302" y="423"/>
                                    </a:moveTo>
                                    <a:cubicBezTo>
                                      <a:pt x="290" y="423"/>
                                      <a:pt x="278" y="424"/>
                                      <a:pt x="265" y="423"/>
                                    </a:cubicBezTo>
                                    <a:cubicBezTo>
                                      <a:pt x="257" y="423"/>
                                      <a:pt x="256" y="428"/>
                                      <a:pt x="256" y="435"/>
                                    </a:cubicBezTo>
                                    <a:cubicBezTo>
                                      <a:pt x="256" y="441"/>
                                      <a:pt x="255" y="448"/>
                                      <a:pt x="265" y="448"/>
                                    </a:cubicBezTo>
                                    <a:cubicBezTo>
                                      <a:pt x="289" y="448"/>
                                      <a:pt x="313" y="448"/>
                                      <a:pt x="337" y="448"/>
                                    </a:cubicBezTo>
                                    <a:cubicBezTo>
                                      <a:pt x="346" y="448"/>
                                      <a:pt x="346" y="442"/>
                                      <a:pt x="347" y="435"/>
                                    </a:cubicBezTo>
                                    <a:cubicBezTo>
                                      <a:pt x="347" y="428"/>
                                      <a:pt x="346" y="423"/>
                                      <a:pt x="337" y="423"/>
                                    </a:cubicBezTo>
                                    <a:cubicBezTo>
                                      <a:pt x="325" y="424"/>
                                      <a:pt x="314" y="423"/>
                                      <a:pt x="302" y="423"/>
                                    </a:cubicBezTo>
                                    <a:close/>
                                    <a:moveTo>
                                      <a:pt x="301" y="462"/>
                                    </a:moveTo>
                                    <a:cubicBezTo>
                                      <a:pt x="289" y="462"/>
                                      <a:pt x="277" y="462"/>
                                      <a:pt x="265" y="462"/>
                                    </a:cubicBezTo>
                                    <a:cubicBezTo>
                                      <a:pt x="257" y="461"/>
                                      <a:pt x="256" y="466"/>
                                      <a:pt x="256" y="473"/>
                                    </a:cubicBezTo>
                                    <a:cubicBezTo>
                                      <a:pt x="256" y="479"/>
                                      <a:pt x="254" y="487"/>
                                      <a:pt x="265" y="486"/>
                                    </a:cubicBezTo>
                                    <a:cubicBezTo>
                                      <a:pt x="289" y="486"/>
                                      <a:pt x="313" y="486"/>
                                      <a:pt x="337" y="487"/>
                                    </a:cubicBezTo>
                                    <a:cubicBezTo>
                                      <a:pt x="347" y="487"/>
                                      <a:pt x="346" y="481"/>
                                      <a:pt x="347" y="474"/>
                                    </a:cubicBezTo>
                                    <a:cubicBezTo>
                                      <a:pt x="347" y="467"/>
                                      <a:pt x="346" y="461"/>
                                      <a:pt x="337" y="462"/>
                                    </a:cubicBezTo>
                                    <a:cubicBezTo>
                                      <a:pt x="325" y="462"/>
                                      <a:pt x="313" y="462"/>
                                      <a:pt x="301" y="462"/>
                                    </a:cubicBezTo>
                                    <a:close/>
                                    <a:moveTo>
                                      <a:pt x="453" y="325"/>
                                    </a:moveTo>
                                    <a:cubicBezTo>
                                      <a:pt x="456" y="323"/>
                                      <a:pt x="463" y="319"/>
                                      <a:pt x="464" y="315"/>
                                    </a:cubicBezTo>
                                    <a:cubicBezTo>
                                      <a:pt x="466" y="307"/>
                                      <a:pt x="459" y="305"/>
                                      <a:pt x="452" y="304"/>
                                    </a:cubicBezTo>
                                    <a:cubicBezTo>
                                      <a:pt x="442" y="302"/>
                                      <a:pt x="432" y="299"/>
                                      <a:pt x="422" y="299"/>
                                    </a:cubicBezTo>
                                    <a:cubicBezTo>
                                      <a:pt x="417" y="299"/>
                                      <a:pt x="413" y="303"/>
                                      <a:pt x="408" y="306"/>
                                    </a:cubicBezTo>
                                    <a:cubicBezTo>
                                      <a:pt x="411" y="310"/>
                                      <a:pt x="413" y="317"/>
                                      <a:pt x="417" y="318"/>
                                    </a:cubicBezTo>
                                    <a:cubicBezTo>
                                      <a:pt x="427" y="322"/>
                                      <a:pt x="438" y="322"/>
                                      <a:pt x="453" y="325"/>
                                    </a:cubicBezTo>
                                    <a:close/>
                                    <a:moveTo>
                                      <a:pt x="240" y="177"/>
                                    </a:moveTo>
                                    <a:cubicBezTo>
                                      <a:pt x="231" y="163"/>
                                      <a:pt x="222" y="150"/>
                                      <a:pt x="213" y="138"/>
                                    </a:cubicBezTo>
                                    <a:cubicBezTo>
                                      <a:pt x="211" y="136"/>
                                      <a:pt x="204" y="136"/>
                                      <a:pt x="202" y="138"/>
                                    </a:cubicBezTo>
                                    <a:cubicBezTo>
                                      <a:pt x="200" y="141"/>
                                      <a:pt x="197" y="148"/>
                                      <a:pt x="199" y="151"/>
                                    </a:cubicBezTo>
                                    <a:cubicBezTo>
                                      <a:pt x="205" y="162"/>
                                      <a:pt x="213" y="173"/>
                                      <a:pt x="221" y="184"/>
                                    </a:cubicBezTo>
                                    <a:cubicBezTo>
                                      <a:pt x="223" y="186"/>
                                      <a:pt x="229" y="188"/>
                                      <a:pt x="232" y="187"/>
                                    </a:cubicBezTo>
                                    <a:cubicBezTo>
                                      <a:pt x="234" y="186"/>
                                      <a:pt x="236" y="181"/>
                                      <a:pt x="240" y="177"/>
                                    </a:cubicBezTo>
                                    <a:close/>
                                    <a:moveTo>
                                      <a:pt x="362" y="176"/>
                                    </a:moveTo>
                                    <a:cubicBezTo>
                                      <a:pt x="366" y="181"/>
                                      <a:pt x="367" y="185"/>
                                      <a:pt x="370" y="186"/>
                                    </a:cubicBezTo>
                                    <a:cubicBezTo>
                                      <a:pt x="373" y="188"/>
                                      <a:pt x="379" y="187"/>
                                      <a:pt x="380" y="185"/>
                                    </a:cubicBezTo>
                                    <a:cubicBezTo>
                                      <a:pt x="389" y="173"/>
                                      <a:pt x="396" y="162"/>
                                      <a:pt x="403" y="149"/>
                                    </a:cubicBezTo>
                                    <a:cubicBezTo>
                                      <a:pt x="405" y="147"/>
                                      <a:pt x="402" y="141"/>
                                      <a:pt x="400" y="138"/>
                                    </a:cubicBezTo>
                                    <a:cubicBezTo>
                                      <a:pt x="398" y="136"/>
                                      <a:pt x="391" y="136"/>
                                      <a:pt x="389" y="138"/>
                                    </a:cubicBezTo>
                                    <a:cubicBezTo>
                                      <a:pt x="380" y="150"/>
                                      <a:pt x="372" y="163"/>
                                      <a:pt x="362" y="176"/>
                                    </a:cubicBezTo>
                                    <a:close/>
                                    <a:moveTo>
                                      <a:pt x="148" y="205"/>
                                    </a:moveTo>
                                    <a:cubicBezTo>
                                      <a:pt x="144" y="208"/>
                                      <a:pt x="139" y="210"/>
                                      <a:pt x="139" y="213"/>
                                    </a:cubicBezTo>
                                    <a:cubicBezTo>
                                      <a:pt x="138" y="217"/>
                                      <a:pt x="139" y="224"/>
                                      <a:pt x="142" y="225"/>
                                    </a:cubicBezTo>
                                    <a:cubicBezTo>
                                      <a:pt x="154" y="232"/>
                                      <a:pt x="167" y="237"/>
                                      <a:pt x="180" y="242"/>
                                    </a:cubicBezTo>
                                    <a:cubicBezTo>
                                      <a:pt x="182" y="243"/>
                                      <a:pt x="188" y="240"/>
                                      <a:pt x="190" y="237"/>
                                    </a:cubicBezTo>
                                    <a:cubicBezTo>
                                      <a:pt x="192" y="235"/>
                                      <a:pt x="191" y="228"/>
                                      <a:pt x="189" y="227"/>
                                    </a:cubicBezTo>
                                    <a:cubicBezTo>
                                      <a:pt x="175" y="219"/>
                                      <a:pt x="162" y="212"/>
                                      <a:pt x="148" y="205"/>
                                    </a:cubicBezTo>
                                    <a:close/>
                                    <a:moveTo>
                                      <a:pt x="421" y="244"/>
                                    </a:moveTo>
                                    <a:cubicBezTo>
                                      <a:pt x="435" y="237"/>
                                      <a:pt x="448" y="231"/>
                                      <a:pt x="461" y="224"/>
                                    </a:cubicBezTo>
                                    <a:cubicBezTo>
                                      <a:pt x="463" y="223"/>
                                      <a:pt x="465" y="216"/>
                                      <a:pt x="464" y="213"/>
                                    </a:cubicBezTo>
                                    <a:cubicBezTo>
                                      <a:pt x="462" y="210"/>
                                      <a:pt x="456" y="207"/>
                                      <a:pt x="454" y="208"/>
                                    </a:cubicBezTo>
                                    <a:cubicBezTo>
                                      <a:pt x="440" y="213"/>
                                      <a:pt x="427" y="219"/>
                                      <a:pt x="414" y="226"/>
                                    </a:cubicBezTo>
                                    <a:cubicBezTo>
                                      <a:pt x="412" y="227"/>
                                      <a:pt x="410" y="233"/>
                                      <a:pt x="411" y="236"/>
                                    </a:cubicBezTo>
                                    <a:cubicBezTo>
                                      <a:pt x="413" y="239"/>
                                      <a:pt x="417" y="241"/>
                                      <a:pt x="421" y="244"/>
                                    </a:cubicBezTo>
                                    <a:close/>
                                    <a:moveTo>
                                      <a:pt x="147" y="325"/>
                                    </a:moveTo>
                                    <a:cubicBezTo>
                                      <a:pt x="163" y="322"/>
                                      <a:pt x="174" y="322"/>
                                      <a:pt x="185" y="318"/>
                                    </a:cubicBezTo>
                                    <a:cubicBezTo>
                                      <a:pt x="189" y="317"/>
                                      <a:pt x="192" y="311"/>
                                      <a:pt x="195" y="307"/>
                                    </a:cubicBezTo>
                                    <a:cubicBezTo>
                                      <a:pt x="190" y="304"/>
                                      <a:pt x="185" y="299"/>
                                      <a:pt x="180" y="299"/>
                                    </a:cubicBezTo>
                                    <a:cubicBezTo>
                                      <a:pt x="170" y="299"/>
                                      <a:pt x="159" y="301"/>
                                      <a:pt x="149" y="304"/>
                                    </a:cubicBezTo>
                                    <a:cubicBezTo>
                                      <a:pt x="144" y="306"/>
                                      <a:pt x="141" y="311"/>
                                      <a:pt x="137" y="315"/>
                                    </a:cubicBezTo>
                                    <a:cubicBezTo>
                                      <a:pt x="141" y="319"/>
                                      <a:pt x="145" y="322"/>
                                      <a:pt x="147" y="325"/>
                                    </a:cubicBezTo>
                                    <a:close/>
                                    <a:moveTo>
                                      <a:pt x="311" y="143"/>
                                    </a:moveTo>
                                    <a:cubicBezTo>
                                      <a:pt x="311" y="143"/>
                                      <a:pt x="311" y="143"/>
                                      <a:pt x="311" y="143"/>
                                    </a:cubicBezTo>
                                    <a:cubicBezTo>
                                      <a:pt x="311" y="136"/>
                                      <a:pt x="312" y="130"/>
                                      <a:pt x="311" y="124"/>
                                    </a:cubicBezTo>
                                    <a:cubicBezTo>
                                      <a:pt x="310" y="120"/>
                                      <a:pt x="305" y="114"/>
                                      <a:pt x="302" y="114"/>
                                    </a:cubicBezTo>
                                    <a:cubicBezTo>
                                      <a:pt x="298" y="115"/>
                                      <a:pt x="292" y="120"/>
                                      <a:pt x="292" y="123"/>
                                    </a:cubicBezTo>
                                    <a:cubicBezTo>
                                      <a:pt x="291" y="136"/>
                                      <a:pt x="291" y="149"/>
                                      <a:pt x="292" y="162"/>
                                    </a:cubicBezTo>
                                    <a:cubicBezTo>
                                      <a:pt x="292" y="165"/>
                                      <a:pt x="298" y="168"/>
                                      <a:pt x="302" y="171"/>
                                    </a:cubicBezTo>
                                    <a:cubicBezTo>
                                      <a:pt x="305" y="168"/>
                                      <a:pt x="310" y="165"/>
                                      <a:pt x="311" y="160"/>
                                    </a:cubicBezTo>
                                    <a:cubicBezTo>
                                      <a:pt x="312" y="155"/>
                                      <a:pt x="311" y="149"/>
                                      <a:pt x="311" y="143"/>
                                    </a:cubicBezTo>
                                    <a:close/>
                                    <a:moveTo>
                                      <a:pt x="301" y="377"/>
                                    </a:moveTo>
                                    <a:cubicBezTo>
                                      <a:pt x="308" y="377"/>
                                      <a:pt x="315" y="377"/>
                                      <a:pt x="323" y="377"/>
                                    </a:cubicBezTo>
                                    <a:cubicBezTo>
                                      <a:pt x="329" y="378"/>
                                      <a:pt x="331" y="376"/>
                                      <a:pt x="333" y="369"/>
                                    </a:cubicBezTo>
                                    <a:cubicBezTo>
                                      <a:pt x="336" y="356"/>
                                      <a:pt x="341" y="343"/>
                                      <a:pt x="345" y="331"/>
                                    </a:cubicBezTo>
                                    <a:cubicBezTo>
                                      <a:pt x="350" y="315"/>
                                      <a:pt x="357" y="300"/>
                                      <a:pt x="361" y="284"/>
                                    </a:cubicBezTo>
                                    <a:cubicBezTo>
                                      <a:pt x="366" y="260"/>
                                      <a:pt x="354" y="237"/>
                                      <a:pt x="332" y="227"/>
                                    </a:cubicBezTo>
                                    <a:cubicBezTo>
                                      <a:pt x="315" y="219"/>
                                      <a:pt x="297" y="218"/>
                                      <a:pt x="280" y="223"/>
                                    </a:cubicBezTo>
                                    <a:cubicBezTo>
                                      <a:pt x="258" y="229"/>
                                      <a:pt x="243" y="243"/>
                                      <a:pt x="241" y="268"/>
                                    </a:cubicBezTo>
                                    <a:cubicBezTo>
                                      <a:pt x="239" y="284"/>
                                      <a:pt x="242" y="299"/>
                                      <a:pt x="249" y="313"/>
                                    </a:cubicBezTo>
                                    <a:cubicBezTo>
                                      <a:pt x="258" y="332"/>
                                      <a:pt x="267" y="350"/>
                                      <a:pt x="270" y="371"/>
                                    </a:cubicBezTo>
                                    <a:cubicBezTo>
                                      <a:pt x="271" y="374"/>
                                      <a:pt x="275" y="377"/>
                                      <a:pt x="277" y="377"/>
                                    </a:cubicBezTo>
                                    <a:cubicBezTo>
                                      <a:pt x="285" y="378"/>
                                      <a:pt x="293" y="377"/>
                                      <a:pt x="301" y="377"/>
                                    </a:cubicBezTo>
                                    <a:close/>
                                  </a:path>
                                </a:pathLst>
                              </a:custGeom>
                              <a:solidFill>
                                <a:srgbClr val="0074A4"/>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72537C8" id="Freeform 5" o:spid="_x0000_s1026" style="position:absolute;margin-left:.55pt;margin-top:.1pt;width:33.8pt;height:33.7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428547,215027;713,212884;214630,291465;247431,283607;276666,199311;192525,138589;160438,227886;189673,291465;215343,302181;182542,310753;240300,320040;240300,302181;214630,330041;182542,337899;240300,347901;240300,330041;323015,232172;322302,217170;290927,218599;323015,232172;151881,98584;141898,107871;165429,133588;258126,125730;270961,132159;285223,98584;258126,125730;99115,152162;128350,172879;134768,162163;300197,174308;330858,152162;295205,161449;300197,174308;131915,227171;128350,213598;97689,225028;221761,102156;221761,88583;208212,87868;215343,122158;221761,102156;230317,269319;246004,236458;236735,162163;171847,191453;192525,265033;214630,269319" o:connectangles="0,0,0,0,0,0,0,0,0,0,0,0,0,0,0,0,0,0,0,0,0,0,0,0,0,0,0,0,0,0,0,0,0,0,0,0,0,0,0,0,0,0,0,0,0,0,0,0"/>
                      <o:lock v:ext="edit" verticies="t"/>
                      <w10:wrap anchorx="margin"/>
                    </v:shape>
                  </w:pict>
                </mc:Fallback>
              </mc:AlternateContent>
            </w:r>
          </w:p>
        </w:tc>
        <w:tc>
          <w:tcPr>
            <w:tcW w:w="7553" w:type="dxa"/>
            <w:tcBorders>
              <w:top w:val="single" w:sz="4" w:space="0" w:color="auto"/>
              <w:left w:val="nil"/>
              <w:bottom w:val="single" w:sz="4" w:space="0" w:color="auto"/>
              <w:right w:val="single" w:sz="4" w:space="0" w:color="auto"/>
            </w:tcBorders>
            <w:vAlign w:val="center"/>
            <w:hideMark/>
          </w:tcPr>
          <w:p w14:paraId="4C05AFC5" w14:textId="7A614B02" w:rsidR="00377216" w:rsidRDefault="00377216" w:rsidP="004F48B5">
            <w:pPr>
              <w:pStyle w:val="CVCalloutNote"/>
              <w:rPr>
                <w:rFonts w:cs="Calibri"/>
                <w:color w:val="17365D"/>
              </w:rPr>
            </w:pPr>
            <w:r>
              <w:rPr>
                <w:rFonts w:cs="Calibri"/>
                <w:color w:val="17365D"/>
              </w:rPr>
              <w:t>Use the Clear button to clear the applications o</w:t>
            </w:r>
            <w:r w:rsidR="00135E5E">
              <w:rPr>
                <w:rFonts w:cs="Calibri"/>
                <w:color w:val="17365D"/>
              </w:rPr>
              <w:t xml:space="preserve">f all the panel slots </w:t>
            </w:r>
            <w:r w:rsidR="004F48B5">
              <w:rPr>
                <w:rFonts w:cs="Calibri"/>
                <w:color w:val="17365D"/>
              </w:rPr>
              <w:t>at a time</w:t>
            </w:r>
            <w:r w:rsidR="00135E5E">
              <w:rPr>
                <w:rFonts w:cs="Calibri"/>
                <w:color w:val="17365D"/>
              </w:rPr>
              <w:t>.</w:t>
            </w:r>
          </w:p>
        </w:tc>
      </w:tr>
    </w:tbl>
    <w:p w14:paraId="185714DC" w14:textId="283CAA39" w:rsidR="00135E5E" w:rsidRDefault="00135E5E" w:rsidP="00135E5E">
      <w:pPr>
        <w:pStyle w:val="CVspacebeforetable"/>
      </w:pPr>
    </w:p>
    <w:p w14:paraId="0076CDCB" w14:textId="7279A0D6" w:rsidR="00D71860" w:rsidRDefault="009202E8" w:rsidP="00F636D4">
      <w:pPr>
        <w:pStyle w:val="ListNumber"/>
        <w:numPr>
          <w:ilvl w:val="0"/>
          <w:numId w:val="33"/>
        </w:numPr>
      </w:pPr>
      <w:r>
        <w:t>Use the swap button to</w:t>
      </w:r>
      <w:r w:rsidR="00D71860">
        <w:t xml:space="preserve"> </w:t>
      </w:r>
      <w:r>
        <w:t>only</w:t>
      </w:r>
      <w:r w:rsidR="00D71860">
        <w:t xml:space="preserve"> interchange the applications between the panel slots without assigning new applications</w:t>
      </w:r>
      <w:r w:rsidR="009967C1">
        <w:t>.</w:t>
      </w:r>
    </w:p>
    <w:p w14:paraId="3D71F1D2" w14:textId="46C14B69" w:rsidR="00B302C5" w:rsidRDefault="00B302C5" w:rsidP="00F636D4">
      <w:pPr>
        <w:pStyle w:val="ListNumber"/>
        <w:numPr>
          <w:ilvl w:val="0"/>
          <w:numId w:val="33"/>
        </w:numPr>
      </w:pPr>
      <w:r>
        <w:t xml:space="preserve">From the </w:t>
      </w:r>
      <w:r w:rsidRPr="00B302C5">
        <w:rPr>
          <w:b/>
        </w:rPr>
        <w:t>Select</w:t>
      </w:r>
      <w:r>
        <w:t xml:space="preserve"> </w:t>
      </w:r>
      <w:r w:rsidRPr="00B302C5">
        <w:rPr>
          <w:b/>
        </w:rPr>
        <w:t>Applications</w:t>
      </w:r>
      <w:r>
        <w:t xml:space="preserve"> group, </w:t>
      </w:r>
      <w:r w:rsidR="00103A1B">
        <w:t>click</w:t>
      </w:r>
      <w:r>
        <w:t xml:space="preserve"> the new application that you want to assign to the panel.</w:t>
      </w:r>
      <w:r w:rsidR="00103A1B">
        <w:t xml:space="preserve"> The new application is assigned to the selected panel slot.</w:t>
      </w:r>
    </w:p>
    <w:p w14:paraId="4BB32C58" w14:textId="77777777" w:rsidR="0027085D" w:rsidRDefault="0027085D">
      <w:pPr>
        <w:spacing w:after="0" w:line="240" w:lineRule="auto"/>
        <w:rPr>
          <w:rFonts w:ascii="Calibri" w:hAnsi="Calibri"/>
        </w:rPr>
      </w:pPr>
      <w:r>
        <w:br w:type="page"/>
      </w:r>
    </w:p>
    <w:p w14:paraId="019B873B" w14:textId="601CCB61" w:rsidR="00C30CE3" w:rsidRDefault="00C30CE3" w:rsidP="00F636D4">
      <w:pPr>
        <w:pStyle w:val="ListNumber"/>
        <w:numPr>
          <w:ilvl w:val="0"/>
          <w:numId w:val="33"/>
        </w:numPr>
      </w:pPr>
      <w:r>
        <w:lastRenderedPageBreak/>
        <w:t xml:space="preserve">If required, you can change the preset name in the </w:t>
      </w:r>
      <w:r w:rsidR="00135E5E" w:rsidRPr="001F7362">
        <w:rPr>
          <w:b/>
        </w:rPr>
        <w:t>Enter the preset name here</w:t>
      </w:r>
      <w:r w:rsidR="00135E5E">
        <w:t xml:space="preserve"> box</w:t>
      </w:r>
      <w:r>
        <w:t>.</w:t>
      </w:r>
    </w:p>
    <w:p w14:paraId="615CDD4B" w14:textId="3E20B1C4" w:rsidR="00403E60" w:rsidRDefault="00403E60" w:rsidP="00103A1B">
      <w:pPr>
        <w:pStyle w:val="CVFigure"/>
      </w:pPr>
      <w:r>
        <w:drawing>
          <wp:inline distT="0" distB="0" distL="0" distR="0" wp14:anchorId="0750817A" wp14:editId="7D0AB775">
            <wp:extent cx="3493698" cy="2833373"/>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6 EditAPreset_ii.png"/>
                    <pic:cNvPicPr/>
                  </pic:nvPicPr>
                  <pic:blipFill>
                    <a:blip r:embed="rId201">
                      <a:extLst>
                        <a:ext uri="{28A0092B-C50C-407E-A947-70E740481C1C}">
                          <a14:useLocalDpi xmlns:a14="http://schemas.microsoft.com/office/drawing/2010/main" val="0"/>
                        </a:ext>
                      </a:extLst>
                    </a:blip>
                    <a:stretch>
                      <a:fillRect/>
                    </a:stretch>
                  </pic:blipFill>
                  <pic:spPr>
                    <a:xfrm>
                      <a:off x="0" y="0"/>
                      <a:ext cx="3503981" cy="2841712"/>
                    </a:xfrm>
                    <a:prstGeom prst="rect">
                      <a:avLst/>
                    </a:prstGeom>
                  </pic:spPr>
                </pic:pic>
              </a:graphicData>
            </a:graphic>
          </wp:inline>
        </w:drawing>
      </w:r>
    </w:p>
    <w:p w14:paraId="3321BDFB" w14:textId="070AFCD3" w:rsidR="00103A1B" w:rsidRDefault="00A20D44" w:rsidP="00A20D44">
      <w:pPr>
        <w:pStyle w:val="CVFigureCaption"/>
      </w:pPr>
      <w:r>
        <w:t>Edit an Existing Preset</w:t>
      </w:r>
    </w:p>
    <w:p w14:paraId="57860FF6" w14:textId="1CDC90F6" w:rsidR="008A1878" w:rsidRDefault="00403E60" w:rsidP="00D56D01">
      <w:pPr>
        <w:pStyle w:val="ListNumber"/>
      </w:pPr>
      <w:r>
        <w:t xml:space="preserve">Click the </w:t>
      </w:r>
      <w:r w:rsidRPr="00182A83">
        <w:rPr>
          <w:b/>
        </w:rPr>
        <w:t>S</w:t>
      </w:r>
      <w:r w:rsidR="00103A1B" w:rsidRPr="00182A83">
        <w:rPr>
          <w:b/>
        </w:rPr>
        <w:t>ave</w:t>
      </w:r>
      <w:r w:rsidR="00103A1B">
        <w:t xml:space="preserve"> button </w:t>
      </w:r>
      <w:r w:rsidR="00103A1B" w:rsidRPr="0010762B">
        <w:rPr>
          <w:noProof/>
          <w:lang w:val="en-IN" w:eastAsia="en-IN"/>
        </w:rPr>
        <w:t>below the preset icon</w:t>
      </w:r>
      <w:r w:rsidR="00D56D01">
        <w:rPr>
          <w:noProof/>
          <w:lang w:val="en-IN" w:eastAsia="en-IN"/>
        </w:rPr>
        <w:t xml:space="preserve"> that you want t</w:t>
      </w:r>
      <w:r w:rsidR="00103A1B" w:rsidRPr="0010762B">
        <w:rPr>
          <w:noProof/>
          <w:lang w:val="en-IN" w:eastAsia="en-IN"/>
        </w:rPr>
        <w:t xml:space="preserve">o </w:t>
      </w:r>
      <w:r w:rsidR="00D56D01">
        <w:rPr>
          <w:noProof/>
          <w:lang w:val="en-IN" w:eastAsia="en-IN"/>
        </w:rPr>
        <w:t>edit.</w:t>
      </w:r>
      <w:r w:rsidR="00D56D01">
        <w:t xml:space="preserve"> T</w:t>
      </w:r>
      <w:r w:rsidR="00103A1B" w:rsidRPr="00D56D01">
        <w:rPr>
          <w:noProof/>
          <w:lang w:val="en-IN" w:eastAsia="en-IN"/>
        </w:rPr>
        <w:t>he</w:t>
      </w:r>
      <w:r w:rsidR="006F3268" w:rsidRPr="00D56D01">
        <w:rPr>
          <w:noProof/>
          <w:lang w:val="en-IN" w:eastAsia="en-IN"/>
        </w:rPr>
        <w:t xml:space="preserve"> changes that you made to the preset</w:t>
      </w:r>
      <w:r w:rsidR="00D56D01" w:rsidRPr="00D56D01">
        <w:rPr>
          <w:noProof/>
          <w:lang w:val="en-IN" w:eastAsia="en-IN"/>
        </w:rPr>
        <w:t xml:space="preserve"> are saved</w:t>
      </w:r>
      <w:r w:rsidR="00103A1B" w:rsidRPr="00D56D01">
        <w:rPr>
          <w:noProof/>
          <w:lang w:val="en-IN" w:eastAsia="en-IN"/>
        </w:rPr>
        <w:t>. T</w:t>
      </w:r>
      <w:r w:rsidR="006F3268" w:rsidRPr="00D56D01">
        <w:rPr>
          <w:noProof/>
          <w:lang w:val="en-IN" w:eastAsia="en-IN"/>
        </w:rPr>
        <w:t>he message, ‘</w:t>
      </w:r>
      <w:r w:rsidR="006F3268" w:rsidRPr="00D56D01">
        <w:rPr>
          <w:b/>
        </w:rPr>
        <w:t xml:space="preserve">Preset saved successfully’ </w:t>
      </w:r>
      <w:r w:rsidR="006F3268" w:rsidRPr="006F3268">
        <w:t>displays on successfully saving the preset.</w:t>
      </w:r>
    </w:p>
    <w:p w14:paraId="500AE8D1" w14:textId="2B6DEEFE" w:rsidR="00CA4553" w:rsidRDefault="00CA4553" w:rsidP="00CA4553">
      <w:pPr>
        <w:pStyle w:val="ListNumber"/>
      </w:pPr>
      <w:r>
        <w:t xml:space="preserve">Click the </w:t>
      </w:r>
      <w:r w:rsidRPr="00550EBF">
        <w:rPr>
          <w:b/>
        </w:rPr>
        <w:t>Apply</w:t>
      </w:r>
      <w:r>
        <w:t xml:space="preserve"> button to apply the saved preset to the monitor screen immediately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but to use it when required.</w:t>
      </w:r>
    </w:p>
    <w:p w14:paraId="7B1F8BA1" w14:textId="3F6597BC" w:rsidR="004B7B9D" w:rsidRDefault="00D922F8" w:rsidP="00426E75">
      <w:pPr>
        <w:pStyle w:val="Heading2"/>
      </w:pPr>
      <w:bookmarkStart w:id="91" w:name="_Toc25574518"/>
      <w:r>
        <w:t>Switch</w:t>
      </w:r>
      <w:r w:rsidR="00D755BB">
        <w:t xml:space="preserve"> </w:t>
      </w:r>
      <w:r w:rsidR="00986A80">
        <w:t>b</w:t>
      </w:r>
      <w:r w:rsidR="006C2C7F">
        <w:t>etween Single-</w:t>
      </w:r>
      <w:r w:rsidR="00833FFA">
        <w:t xml:space="preserve">Panel </w:t>
      </w:r>
      <w:r>
        <w:t>Mode</w:t>
      </w:r>
      <w:r w:rsidR="00833FFA">
        <w:t xml:space="preserve"> and Multi-Panel </w:t>
      </w:r>
      <w:r>
        <w:t>Mode</w:t>
      </w:r>
      <w:bookmarkEnd w:id="91"/>
    </w:p>
    <w:p w14:paraId="2103EF7D" w14:textId="5351B9B7" w:rsidR="004B7B9D" w:rsidRDefault="009A1785" w:rsidP="009A1785">
      <w:pPr>
        <w:pStyle w:val="CVChapterBodyCopy"/>
      </w:pPr>
      <w:r>
        <w:t>UEE gives the provision</w:t>
      </w:r>
      <w:r w:rsidR="004B7B9D">
        <w:t xml:space="preserve"> to view the applications that you have access to through a single panel, 2-panel, or a 3-panel display.</w:t>
      </w:r>
    </w:p>
    <w:p w14:paraId="73E46C5B" w14:textId="011403D5" w:rsidR="004B7B9D" w:rsidRDefault="004B7B9D" w:rsidP="009A1785">
      <w:pPr>
        <w:pStyle w:val="CVChapterBodyCopy"/>
      </w:pPr>
      <w:r>
        <w:t xml:space="preserve">Use the pinned applications on the toolbar to apply one of </w:t>
      </w:r>
      <w:r w:rsidR="0048433E">
        <w:t>the</w:t>
      </w:r>
      <w:r>
        <w:t xml:space="preserve"> application</w:t>
      </w:r>
      <w:r w:rsidR="0048433E">
        <w:t>s of your choice</w:t>
      </w:r>
      <w:r>
        <w:t xml:space="preserve"> in a single panel mode.</w:t>
      </w:r>
    </w:p>
    <w:p w14:paraId="7F031A3B" w14:textId="455B5F4F" w:rsidR="004B7B9D" w:rsidRDefault="0048433E" w:rsidP="009A1785">
      <w:pPr>
        <w:pStyle w:val="CVChapterBodyCopy"/>
      </w:pPr>
      <w:r>
        <w:t>Use the pinned presets on the toolbar to apply a 2-panel view or a 3-panel view on your monitor screen.</w:t>
      </w:r>
    </w:p>
    <w:p w14:paraId="7639AC76" w14:textId="59D4E0AB" w:rsidR="00426E75" w:rsidRDefault="00D922F8" w:rsidP="009A1785">
      <w:pPr>
        <w:pStyle w:val="CVChapterBodyCopy"/>
      </w:pPr>
      <w:r>
        <w:t>Y</w:t>
      </w:r>
      <w:r w:rsidR="00426E75">
        <w:t xml:space="preserve">ou </w:t>
      </w:r>
      <w:r>
        <w:t xml:space="preserve">can </w:t>
      </w:r>
      <w:r w:rsidR="00426E75">
        <w:t>choose to switch</w:t>
      </w:r>
      <w:r w:rsidR="004F1EDF">
        <w:t xml:space="preserve"> the view</w:t>
      </w:r>
      <w:r w:rsidR="009A1785">
        <w:t xml:space="preserve"> on the monitor screen</w:t>
      </w:r>
      <w:r w:rsidR="00426E75">
        <w:t xml:space="preserve"> </w:t>
      </w:r>
      <w:r w:rsidR="004F1EDF">
        <w:t>from</w:t>
      </w:r>
      <w:r w:rsidR="00426E75">
        <w:t xml:space="preserve"> a single panel </w:t>
      </w:r>
      <w:r>
        <w:t>mode</w:t>
      </w:r>
      <w:r w:rsidR="00426E75">
        <w:t xml:space="preserve"> </w:t>
      </w:r>
      <w:r w:rsidR="004F1EDF">
        <w:t>to</w:t>
      </w:r>
      <w:r w:rsidR="00426E75">
        <w:t xml:space="preserve"> a multi-panel </w:t>
      </w:r>
      <w:r>
        <w:t>mode</w:t>
      </w:r>
      <w:r w:rsidR="00C46B4A">
        <w:t xml:space="preserve"> (2-panel or</w:t>
      </w:r>
      <w:r w:rsidR="00426E75">
        <w:t xml:space="preserve"> 3-panel views)</w:t>
      </w:r>
      <w:r w:rsidR="004F1EDF">
        <w:t>. Y</w:t>
      </w:r>
      <w:r w:rsidR="00426E75">
        <w:t xml:space="preserve">ou can do </w:t>
      </w:r>
      <w:r w:rsidR="004F1EDF">
        <w:t>this directly from the toolbar on the UEE screen,</w:t>
      </w:r>
      <w:r w:rsidR="00426E75">
        <w:t xml:space="preserve"> </w:t>
      </w:r>
      <w:r w:rsidR="004F1EDF">
        <w:t>or</w:t>
      </w:r>
      <w:r w:rsidR="00426E75">
        <w:t xml:space="preserve"> the </w:t>
      </w:r>
      <w:r w:rsidR="00426E75" w:rsidRPr="004F1EDF">
        <w:rPr>
          <w:b/>
        </w:rPr>
        <w:t>Display</w:t>
      </w:r>
      <w:r w:rsidR="00426E75">
        <w:t xml:space="preserve"> </w:t>
      </w:r>
      <w:r w:rsidR="00426E75" w:rsidRPr="004F1EDF">
        <w:rPr>
          <w:b/>
        </w:rPr>
        <w:t>Settings</w:t>
      </w:r>
      <w:r w:rsidR="00426E75">
        <w:t xml:space="preserve"> window</w:t>
      </w:r>
      <w:r w:rsidR="004F1EDF">
        <w:t xml:space="preserve"> and then apply the changes on the UEE screen</w:t>
      </w:r>
      <w:r w:rsidR="00426E75">
        <w:t>:</w:t>
      </w:r>
    </w:p>
    <w:p w14:paraId="591FE3CF" w14:textId="77777777" w:rsidR="0027085D" w:rsidRDefault="0027085D">
      <w:pPr>
        <w:spacing w:after="0" w:line="240" w:lineRule="auto"/>
        <w:rPr>
          <w:rFonts w:ascii="Calibri" w:hAnsi="Calibri"/>
          <w:color w:val="000000" w:themeColor="text1"/>
        </w:rPr>
      </w:pPr>
      <w:r>
        <w:br w:type="page"/>
      </w:r>
    </w:p>
    <w:p w14:paraId="1C644846" w14:textId="2B6191B7" w:rsidR="00426E75" w:rsidRDefault="00426E75" w:rsidP="009A1785">
      <w:pPr>
        <w:pStyle w:val="CVChapterBodyCopy"/>
      </w:pPr>
      <w:r>
        <w:lastRenderedPageBreak/>
        <w:t>Follow these steps to change the UEE screen view</w:t>
      </w:r>
      <w:r w:rsidR="005A67BF">
        <w:t xml:space="preserve"> from a single panel mode to a multi</w:t>
      </w:r>
      <w:r>
        <w:t>-panel mode</w:t>
      </w:r>
      <w:r w:rsidR="004F1EDF">
        <w:t xml:space="preserve"> </w:t>
      </w:r>
      <w:r w:rsidR="00F249CD">
        <w:t>from the toolbar of</w:t>
      </w:r>
      <w:r w:rsidR="004F1EDF">
        <w:t xml:space="preserve"> the UEE screen</w:t>
      </w:r>
      <w:r>
        <w:t>:</w:t>
      </w:r>
    </w:p>
    <w:p w14:paraId="0706A80A" w14:textId="5F038F84" w:rsidR="00761602" w:rsidRDefault="00761602" w:rsidP="00761602">
      <w:pPr>
        <w:pStyle w:val="ListNumber"/>
        <w:numPr>
          <w:ilvl w:val="0"/>
          <w:numId w:val="34"/>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00E35E7D">
          <w:rPr>
            <w:rStyle w:val="Hyperlink"/>
            <w:rFonts w:cstheme="minorBidi"/>
          </w:rPr>
          <w:t>Coreo</w:t>
        </w:r>
        <w:r w:rsidRPr="00761602">
          <w:rPr>
            <w:rStyle w:val="Hyperlink"/>
            <w:rFonts w:cstheme="minorBidi"/>
          </w:rPr>
          <w:t xml:space="preserve"> Landing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0E55C7" w14:paraId="1BE2C1B2" w14:textId="77777777" w:rsidTr="0019354C">
        <w:trPr>
          <w:trHeight w:val="989"/>
        </w:trPr>
        <w:tc>
          <w:tcPr>
            <w:tcW w:w="769" w:type="dxa"/>
            <w:vAlign w:val="center"/>
          </w:tcPr>
          <w:p w14:paraId="56A0313F" w14:textId="77777777" w:rsidR="000E55C7" w:rsidRDefault="000E55C7" w:rsidP="0019354C">
            <w:pPr>
              <w:pStyle w:val="ChapterBodyCopy"/>
            </w:pPr>
            <w:r w:rsidRPr="007132F5">
              <w:rPr>
                <w:noProof/>
                <w:lang w:val="en-IN" w:eastAsia="en-IN"/>
              </w:rPr>
              <w:drawing>
                <wp:inline distT="0" distB="0" distL="0" distR="0" wp14:anchorId="652D95F0" wp14:editId="7336C259">
                  <wp:extent cx="441691" cy="438150"/>
                  <wp:effectExtent l="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A8E3060" w14:textId="723355BF" w:rsidR="000E55C7" w:rsidRDefault="000E55C7" w:rsidP="000E55C7">
            <w:pPr>
              <w:pStyle w:val="CVCalloutNote"/>
            </w:pPr>
            <w:r>
              <w:t>When you open the UEE screen, the application or the preset that you last applied to the UEE screen in your previous login session displays.</w:t>
            </w:r>
          </w:p>
        </w:tc>
      </w:tr>
    </w:tbl>
    <w:p w14:paraId="54BAF54F" w14:textId="112FC0FD" w:rsidR="000E55C7" w:rsidRDefault="00465DC0" w:rsidP="000E55C7">
      <w:pPr>
        <w:pStyle w:val="CVFigure"/>
      </w:pPr>
      <w:r>
        <w:drawing>
          <wp:inline distT="0" distB="0" distL="0" distR="0" wp14:anchorId="700B518B" wp14:editId="238FA33A">
            <wp:extent cx="4686300" cy="2730963"/>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witchingViews_UEEScreen_i.png"/>
                    <pic:cNvPicPr/>
                  </pic:nvPicPr>
                  <pic:blipFill>
                    <a:blip r:embed="rId202">
                      <a:extLst>
                        <a:ext uri="{28A0092B-C50C-407E-A947-70E740481C1C}">
                          <a14:useLocalDpi xmlns:a14="http://schemas.microsoft.com/office/drawing/2010/main" val="0"/>
                        </a:ext>
                      </a:extLst>
                    </a:blip>
                    <a:stretch>
                      <a:fillRect/>
                    </a:stretch>
                  </pic:blipFill>
                  <pic:spPr>
                    <a:xfrm>
                      <a:off x="0" y="0"/>
                      <a:ext cx="4720516" cy="2750902"/>
                    </a:xfrm>
                    <a:prstGeom prst="rect">
                      <a:avLst/>
                    </a:prstGeom>
                  </pic:spPr>
                </pic:pic>
              </a:graphicData>
            </a:graphic>
          </wp:inline>
        </w:drawing>
      </w:r>
    </w:p>
    <w:p w14:paraId="7C03EE83" w14:textId="1FAAC878" w:rsidR="00761602" w:rsidRDefault="00D9110C" w:rsidP="000E55C7">
      <w:pPr>
        <w:pStyle w:val="CVFigureCaption"/>
      </w:pPr>
      <w:r>
        <w:t>UEE Screen—Single Panel Mode</w:t>
      </w:r>
      <w:r w:rsidR="003052DF">
        <w:t>—Coreo View-Bed View</w:t>
      </w:r>
    </w:p>
    <w:p w14:paraId="1DA04171" w14:textId="07EDA06B" w:rsidR="000E55C7" w:rsidRDefault="00B410B9" w:rsidP="00675B3E">
      <w:pPr>
        <w:pStyle w:val="ListNumber"/>
      </w:pPr>
      <w:r>
        <w:t>C</w:t>
      </w:r>
      <w:r w:rsidR="00D9110C">
        <w:t xml:space="preserve">lick preset </w:t>
      </w:r>
      <w:r w:rsidR="00D9110C" w:rsidRPr="00D9110C">
        <w:rPr>
          <w:b/>
        </w:rPr>
        <w:t xml:space="preserve">1 </w:t>
      </w:r>
      <w:r w:rsidR="00D9110C">
        <w:t xml:space="preserve">on the </w:t>
      </w:r>
      <w:r w:rsidR="00D9110C" w:rsidRPr="00675B3E">
        <w:t>tool</w:t>
      </w:r>
      <w:r w:rsidR="00D9110C">
        <w:t>bar</w:t>
      </w:r>
      <w:r w:rsidR="00675B3E">
        <w:t>, which is a 2-panel preset</w:t>
      </w:r>
      <w:r w:rsidR="003052DF">
        <w:t>,</w:t>
      </w:r>
      <w:r w:rsidR="00010077">
        <w:t xml:space="preserve"> to apply to the UEE screen on </w:t>
      </w:r>
      <w:r w:rsidR="003052DF">
        <w:t>your</w:t>
      </w:r>
      <w:r w:rsidR="00010077">
        <w:t xml:space="preserve"> monitor</w:t>
      </w:r>
      <w:r w:rsidR="00675B3E">
        <w:t>.</w:t>
      </w:r>
    </w:p>
    <w:p w14:paraId="709E6AE9" w14:textId="6E74A2B8" w:rsidR="00D56D01" w:rsidRDefault="0019354C" w:rsidP="00D9110C">
      <w:pPr>
        <w:pStyle w:val="CVFigure"/>
      </w:pPr>
      <w:r>
        <w:drawing>
          <wp:inline distT="0" distB="0" distL="0" distR="0" wp14:anchorId="0B93657B" wp14:editId="522CE7EF">
            <wp:extent cx="4457700" cy="2695258"/>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witchingViews_UEEScreen_ii.png"/>
                    <pic:cNvPicPr/>
                  </pic:nvPicPr>
                  <pic:blipFill>
                    <a:blip r:embed="rId203">
                      <a:extLst>
                        <a:ext uri="{28A0092B-C50C-407E-A947-70E740481C1C}">
                          <a14:useLocalDpi xmlns:a14="http://schemas.microsoft.com/office/drawing/2010/main" val="0"/>
                        </a:ext>
                      </a:extLst>
                    </a:blip>
                    <a:stretch>
                      <a:fillRect/>
                    </a:stretch>
                  </pic:blipFill>
                  <pic:spPr>
                    <a:xfrm>
                      <a:off x="0" y="0"/>
                      <a:ext cx="4474327" cy="2705311"/>
                    </a:xfrm>
                    <a:prstGeom prst="rect">
                      <a:avLst/>
                    </a:prstGeom>
                  </pic:spPr>
                </pic:pic>
              </a:graphicData>
            </a:graphic>
          </wp:inline>
        </w:drawing>
      </w:r>
    </w:p>
    <w:p w14:paraId="5FA062F6" w14:textId="1631D85B" w:rsidR="00CA4553" w:rsidRDefault="000578FC" w:rsidP="000578FC">
      <w:pPr>
        <w:pStyle w:val="CVFigureCaption"/>
      </w:pPr>
      <w:r>
        <w:t>UEE Screen—Switched to a 2-Panel Mode</w:t>
      </w:r>
    </w:p>
    <w:p w14:paraId="086D95DD" w14:textId="13B77D25" w:rsidR="00675B3E" w:rsidRDefault="00E4613E" w:rsidP="00465DC0">
      <w:pPr>
        <w:pStyle w:val="CVChapterBodyCopyIndent1"/>
      </w:pPr>
      <w:r>
        <w:lastRenderedPageBreak/>
        <w:t>You can c</w:t>
      </w:r>
      <w:r w:rsidR="003052DF">
        <w:t xml:space="preserve">lick the </w:t>
      </w:r>
      <w:r w:rsidR="003052DF" w:rsidRPr="00E4613E">
        <w:rPr>
          <w:b/>
        </w:rPr>
        <w:t>Coreo View-Bed View</w:t>
      </w:r>
      <w:r w:rsidR="002D286C">
        <w:rPr>
          <w:b/>
        </w:rPr>
        <w:t xml:space="preserve"> </w:t>
      </w:r>
      <w:r w:rsidR="002D286C" w:rsidRPr="002D286C">
        <w:t>application icon to s</w:t>
      </w:r>
      <w:r w:rsidR="002D286C">
        <w:t>witch back to the single</w:t>
      </w:r>
      <w:r w:rsidR="00C46B4A">
        <w:t>-</w:t>
      </w:r>
      <w:r w:rsidR="002D286C">
        <w:t>panel view, or any pinned applications on the toolbar to revert to the single panel mode.</w:t>
      </w:r>
    </w:p>
    <w:p w14:paraId="187326AE" w14:textId="768AA971" w:rsidR="00465DC0" w:rsidRDefault="00465DC0" w:rsidP="00465DC0">
      <w:pPr>
        <w:pStyle w:val="ListNumber"/>
      </w:pPr>
      <w:r>
        <w:t xml:space="preserve">Similarly, click preset </w:t>
      </w:r>
      <w:r>
        <w:rPr>
          <w:b/>
        </w:rPr>
        <w:t>2</w:t>
      </w:r>
      <w:r w:rsidRPr="00D9110C">
        <w:rPr>
          <w:b/>
        </w:rPr>
        <w:t xml:space="preserve"> </w:t>
      </w:r>
      <w:r>
        <w:t xml:space="preserve">on the </w:t>
      </w:r>
      <w:r w:rsidRPr="00675B3E">
        <w:t>tool</w:t>
      </w:r>
      <w:r>
        <w:t>bar, which is a 3-panel preset, to apply to the UEE screen on the monitor.</w:t>
      </w:r>
    </w:p>
    <w:p w14:paraId="011759B9" w14:textId="092B472D" w:rsidR="0019354C" w:rsidRDefault="00C150AC" w:rsidP="006E21D1">
      <w:pPr>
        <w:pStyle w:val="CVFigure"/>
      </w:pPr>
      <w:r>
        <w:drawing>
          <wp:inline distT="0" distB="0" distL="0" distR="0" wp14:anchorId="5C562DC3" wp14:editId="4A7156AD">
            <wp:extent cx="5486400" cy="32626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witchingViews_UEEScreen_iii.png"/>
                    <pic:cNvPicPr/>
                  </pic:nvPicPr>
                  <pic:blipFill>
                    <a:blip r:embed="rId204">
                      <a:extLst>
                        <a:ext uri="{28A0092B-C50C-407E-A947-70E740481C1C}">
                          <a14:useLocalDpi xmlns:a14="http://schemas.microsoft.com/office/drawing/2010/main" val="0"/>
                        </a:ext>
                      </a:extLst>
                    </a:blip>
                    <a:stretch>
                      <a:fillRect/>
                    </a:stretch>
                  </pic:blipFill>
                  <pic:spPr>
                    <a:xfrm>
                      <a:off x="0" y="0"/>
                      <a:ext cx="5486400" cy="3262630"/>
                    </a:xfrm>
                    <a:prstGeom prst="rect">
                      <a:avLst/>
                    </a:prstGeom>
                  </pic:spPr>
                </pic:pic>
              </a:graphicData>
            </a:graphic>
          </wp:inline>
        </w:drawing>
      </w:r>
    </w:p>
    <w:p w14:paraId="6EF22BF4" w14:textId="588DA52F" w:rsidR="006E21D1" w:rsidRDefault="00011366" w:rsidP="00011366">
      <w:pPr>
        <w:pStyle w:val="CVFigureCaption"/>
      </w:pPr>
      <w:r>
        <w:t>UEE Screen—Switched to a 2-Panel Mode</w:t>
      </w:r>
    </w:p>
    <w:p w14:paraId="7954163B" w14:textId="0E42B953" w:rsidR="00C150AC" w:rsidRDefault="00C150AC" w:rsidP="00C150AC">
      <w:pPr>
        <w:pStyle w:val="ListNumber"/>
      </w:pPr>
      <w:r>
        <w:t>Click</w:t>
      </w:r>
      <w:r w:rsidRPr="00E84DEC">
        <w:t xml:space="preserve"> the</w:t>
      </w:r>
      <w:r>
        <w:rPr>
          <w:b/>
        </w:rPr>
        <w:t xml:space="preserve"> Swap</w:t>
      </w:r>
      <w:r>
        <w:t xml:space="preserve"> button on the toolbar that is located in the upper-left corner of the second panel to interchange the applications between the first panel and the second panel on the UEE screen of your monitor.</w:t>
      </w:r>
    </w:p>
    <w:p w14:paraId="68F114DB" w14:textId="0BFE922F" w:rsidR="00C150AC" w:rsidRDefault="007F5E15" w:rsidP="00931E7E">
      <w:pPr>
        <w:pStyle w:val="CVFigure"/>
      </w:pPr>
      <w:r>
        <w:drawing>
          <wp:inline distT="0" distB="0" distL="0" distR="0" wp14:anchorId="403ADDFB" wp14:editId="79171145">
            <wp:extent cx="4834182" cy="2711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witchingViews_UEEScreen_iv.png"/>
                    <pic:cNvPicPr/>
                  </pic:nvPicPr>
                  <pic:blipFill>
                    <a:blip r:embed="rId205">
                      <a:extLst>
                        <a:ext uri="{28A0092B-C50C-407E-A947-70E740481C1C}">
                          <a14:useLocalDpi xmlns:a14="http://schemas.microsoft.com/office/drawing/2010/main" val="0"/>
                        </a:ext>
                      </a:extLst>
                    </a:blip>
                    <a:stretch>
                      <a:fillRect/>
                    </a:stretch>
                  </pic:blipFill>
                  <pic:spPr>
                    <a:xfrm>
                      <a:off x="0" y="0"/>
                      <a:ext cx="4839617" cy="2714443"/>
                    </a:xfrm>
                    <a:prstGeom prst="rect">
                      <a:avLst/>
                    </a:prstGeom>
                  </pic:spPr>
                </pic:pic>
              </a:graphicData>
            </a:graphic>
          </wp:inline>
        </w:drawing>
      </w:r>
    </w:p>
    <w:p w14:paraId="5E1DDE54" w14:textId="41CC0F36" w:rsidR="00931E7E" w:rsidRPr="00931E7E" w:rsidRDefault="009A62B7" w:rsidP="00931E7E">
      <w:pPr>
        <w:pStyle w:val="CVFigureCaption"/>
      </w:pPr>
      <w:r>
        <w:t>Swapping Applications</w:t>
      </w:r>
      <w:r w:rsidR="00365FDD">
        <w:t xml:space="preserve"> between Panels</w:t>
      </w:r>
    </w:p>
    <w:p w14:paraId="3AB26C23" w14:textId="4A18B8BF" w:rsidR="00395E00" w:rsidRDefault="00C150AC" w:rsidP="004C7DE8">
      <w:pPr>
        <w:pStyle w:val="CVChapterBodyCopyIndent1"/>
      </w:pPr>
      <w:r>
        <w:lastRenderedPageBreak/>
        <w:t>Similarly, you can</w:t>
      </w:r>
      <w:r w:rsidR="00395E00">
        <w:t xml:space="preserve"> use the </w:t>
      </w:r>
      <w:r w:rsidR="00395E00" w:rsidRPr="00E84DEC">
        <w:rPr>
          <w:b/>
        </w:rPr>
        <w:t>Swap</w:t>
      </w:r>
      <w:r w:rsidR="00395E00">
        <w:t xml:space="preserve"> button of the third panel to interchange the applications between the second panel and the third panel.</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C150AC" w14:paraId="2B212391" w14:textId="77777777" w:rsidTr="00D41E39">
        <w:trPr>
          <w:trHeight w:val="989"/>
        </w:trPr>
        <w:tc>
          <w:tcPr>
            <w:tcW w:w="769" w:type="dxa"/>
            <w:vAlign w:val="center"/>
          </w:tcPr>
          <w:p w14:paraId="035EF0E1" w14:textId="77777777" w:rsidR="00C150AC" w:rsidRDefault="00C150AC" w:rsidP="00D41E39">
            <w:pPr>
              <w:pStyle w:val="ChapterBodyCopy"/>
            </w:pPr>
            <w:r w:rsidRPr="007132F5">
              <w:rPr>
                <w:noProof/>
                <w:lang w:val="en-IN" w:eastAsia="en-IN"/>
              </w:rPr>
              <w:drawing>
                <wp:inline distT="0" distB="0" distL="0" distR="0" wp14:anchorId="315E4E37" wp14:editId="04FE8FE3">
                  <wp:extent cx="441691" cy="438150"/>
                  <wp:effectExtent l="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C4B985D" w14:textId="37A29730" w:rsidR="00C150AC" w:rsidRDefault="00C150AC" w:rsidP="00C150AC">
            <w:pPr>
              <w:pStyle w:val="CVCalloutNote"/>
            </w:pPr>
            <w:r>
              <w:t xml:space="preserve">When you </w:t>
            </w:r>
            <w:r w:rsidRPr="00395E00">
              <w:t xml:space="preserve">swap the applications of a saved preset on the UEE screen, </w:t>
            </w:r>
            <w:r>
              <w:t>UEE</w:t>
            </w:r>
            <w:r w:rsidRPr="00395E00">
              <w:t xml:space="preserve"> </w:t>
            </w:r>
            <w:r>
              <w:t>saves the changes</w:t>
            </w:r>
            <w:r w:rsidRPr="00395E00">
              <w:t xml:space="preserve"> in the Display Settings window as well.</w:t>
            </w:r>
          </w:p>
        </w:tc>
      </w:tr>
    </w:tbl>
    <w:p w14:paraId="3174647C" w14:textId="77777777" w:rsidR="00C150AC" w:rsidRDefault="00C150AC" w:rsidP="00C150AC">
      <w:pPr>
        <w:pStyle w:val="CVspacebeforetable"/>
      </w:pPr>
    </w:p>
    <w:p w14:paraId="23ACADCA" w14:textId="0126EBD8" w:rsidR="00C150AC" w:rsidRDefault="00C150AC" w:rsidP="00C150AC">
      <w:pPr>
        <w:pStyle w:val="CVChapterBodyCopyIndent1"/>
      </w:pPr>
      <w:r>
        <w:t>You can click any pinned applications, or any pinned presets on the toolbar to apply it to UEE screen, thereby you can switch between different applications within a single-panel view, or switch from a single-panel view to 2-panel view, and from a single-panel view to a 3-panel view.</w:t>
      </w:r>
    </w:p>
    <w:p w14:paraId="3293D768" w14:textId="6E83FE1B" w:rsidR="00C150AC" w:rsidRDefault="00C150AC" w:rsidP="00C150AC">
      <w:pPr>
        <w:pStyle w:val="CVChapterBodyCopyIndent1"/>
      </w:pPr>
      <w:r>
        <w:t xml:space="preserve">Refer to the </w:t>
      </w:r>
      <w:r w:rsidR="009568E3">
        <w:t>below</w:t>
      </w:r>
      <w:r>
        <w:t xml:space="preserve"> table to view the various combinations in which you switch between panels:</w:t>
      </w:r>
    </w:p>
    <w:tbl>
      <w:tblPr>
        <w:tblStyle w:val="TableGrid"/>
        <w:tblW w:w="7938" w:type="dxa"/>
        <w:tblInd w:w="534" w:type="dxa"/>
        <w:shd w:val="clear" w:color="auto" w:fill="FABF8F" w:themeFill="accent6" w:themeFillTint="99"/>
        <w:tblLayout w:type="fixed"/>
        <w:tblLook w:val="04A0" w:firstRow="1" w:lastRow="0" w:firstColumn="1" w:lastColumn="0" w:noHBand="0" w:noVBand="1"/>
      </w:tblPr>
      <w:tblGrid>
        <w:gridCol w:w="3402"/>
        <w:gridCol w:w="992"/>
        <w:gridCol w:w="3544"/>
      </w:tblGrid>
      <w:tr w:rsidR="00C150AC" w:rsidRPr="0036096F" w14:paraId="13A38C42" w14:textId="77777777" w:rsidTr="00D41E39">
        <w:trPr>
          <w:cantSplit/>
          <w:trHeight w:val="304"/>
          <w:tblHeader/>
        </w:trPr>
        <w:tc>
          <w:tcPr>
            <w:tcW w:w="3402" w:type="dxa"/>
            <w:shd w:val="clear" w:color="auto" w:fill="365F91" w:themeFill="accent1" w:themeFillShade="BF"/>
          </w:tcPr>
          <w:p w14:paraId="6CBB6D05" w14:textId="77777777" w:rsidR="00C150AC" w:rsidRPr="007A383F" w:rsidRDefault="00C150AC" w:rsidP="00D41E39">
            <w:pPr>
              <w:pStyle w:val="Whitechartheaderinformation"/>
            </w:pPr>
            <w:r>
              <w:lastRenderedPageBreak/>
              <w:t>Panel Mode</w:t>
            </w:r>
          </w:p>
        </w:tc>
        <w:tc>
          <w:tcPr>
            <w:tcW w:w="992" w:type="dxa"/>
            <w:vMerge w:val="restart"/>
            <w:shd w:val="clear" w:color="auto" w:fill="auto"/>
            <w:vAlign w:val="center"/>
          </w:tcPr>
          <w:p w14:paraId="6D525A84" w14:textId="77777777" w:rsidR="00C150AC" w:rsidRDefault="00C150AC" w:rsidP="00D41E39">
            <w:pPr>
              <w:pStyle w:val="CVTabletext"/>
              <w:jc w:val="center"/>
            </w:pPr>
          </w:p>
          <w:p w14:paraId="0B6763FB" w14:textId="77777777" w:rsidR="00C150AC" w:rsidRDefault="00C150AC" w:rsidP="00D41E39">
            <w:pPr>
              <w:pStyle w:val="CVTabletext"/>
              <w:jc w:val="center"/>
            </w:pPr>
            <w:r>
              <w:object w:dxaOrig="1185" w:dyaOrig="315" w14:anchorId="2F1F4286">
                <v:shape id="_x0000_i1082" type="#_x0000_t75" style="width:43.2pt;height:11.25pt" o:ole="">
                  <v:imagedata r:id="rId206" o:title=""/>
                </v:shape>
                <o:OLEObject Type="Embed" ProgID="PBrush" ShapeID="_x0000_i1082" DrawAspect="Content" ObjectID="_1638982049" r:id="rId207"/>
              </w:object>
            </w:r>
          </w:p>
          <w:p w14:paraId="18734890" w14:textId="77777777" w:rsidR="00C150AC" w:rsidRPr="00E33684" w:rsidRDefault="00C150AC" w:rsidP="00D41E39">
            <w:pPr>
              <w:pStyle w:val="CVTabletext"/>
              <w:jc w:val="center"/>
              <w:rPr>
                <w:b/>
              </w:rPr>
            </w:pPr>
            <w:r w:rsidRPr="00E33684">
              <w:rPr>
                <w:b/>
              </w:rPr>
              <w:t>Switch</w:t>
            </w:r>
          </w:p>
        </w:tc>
        <w:tc>
          <w:tcPr>
            <w:tcW w:w="3544" w:type="dxa"/>
            <w:shd w:val="clear" w:color="auto" w:fill="808080" w:themeFill="background1" w:themeFillShade="80"/>
          </w:tcPr>
          <w:p w14:paraId="19B36E84" w14:textId="77777777" w:rsidR="00C150AC" w:rsidRPr="0036096F" w:rsidRDefault="00C150AC" w:rsidP="00D41E39">
            <w:pPr>
              <w:pStyle w:val="Whitechartheaderinformation"/>
            </w:pPr>
            <w:r>
              <w:t>Panel Mode</w:t>
            </w:r>
          </w:p>
        </w:tc>
      </w:tr>
      <w:tr w:rsidR="00C150AC" w14:paraId="5C76B327" w14:textId="77777777" w:rsidTr="00D41E39">
        <w:trPr>
          <w:trHeight w:val="211"/>
        </w:trPr>
        <w:tc>
          <w:tcPr>
            <w:tcW w:w="3402" w:type="dxa"/>
            <w:shd w:val="clear" w:color="auto" w:fill="auto"/>
            <w:vAlign w:val="center"/>
          </w:tcPr>
          <w:p w14:paraId="04486C57" w14:textId="77777777" w:rsidR="00C150AC" w:rsidRDefault="00C150AC" w:rsidP="00D41E39">
            <w:pPr>
              <w:pStyle w:val="CVTabletext"/>
            </w:pPr>
            <w:r w:rsidRPr="00924584">
              <w:t>Single panel view (Using pinned application)</w:t>
            </w:r>
          </w:p>
          <w:p w14:paraId="6970E719" w14:textId="77777777" w:rsidR="00C150AC" w:rsidRDefault="00C150AC" w:rsidP="00D41E39">
            <w:pPr>
              <w:pStyle w:val="CVTabletext"/>
              <w:rPr>
                <w:i/>
              </w:rPr>
            </w:pPr>
            <w:r>
              <w:rPr>
                <w:i/>
              </w:rPr>
              <w:t>Example:</w:t>
            </w:r>
          </w:p>
          <w:p w14:paraId="2B5E8B57" w14:textId="77777777" w:rsidR="00C150AC" w:rsidRPr="00603EA6" w:rsidRDefault="00C150AC" w:rsidP="00D41E39">
            <w:pPr>
              <w:pStyle w:val="CVTabletext"/>
              <w:rPr>
                <w:i/>
              </w:rPr>
            </w:pPr>
            <w:r w:rsidRPr="00603EA6">
              <w:rPr>
                <w:i/>
              </w:rPr>
              <w:t>Coreo Analytics</w:t>
            </w:r>
          </w:p>
          <w:p w14:paraId="6514599A" w14:textId="77777777" w:rsidR="00C150AC" w:rsidRPr="00924584" w:rsidRDefault="00C150AC" w:rsidP="00D41E39">
            <w:pPr>
              <w:pStyle w:val="CVTabletext"/>
            </w:pPr>
            <w:r>
              <w:object w:dxaOrig="960" w:dyaOrig="960" w14:anchorId="5D47CE5E">
                <v:shape id="_x0000_i1083" type="#_x0000_t75" style="width:25.05pt;height:25.05pt" o:ole="">
                  <v:imagedata r:id="rId208" o:title=""/>
                </v:shape>
                <o:OLEObject Type="Embed" ProgID="PBrush" ShapeID="_x0000_i1083" DrawAspect="Content" ObjectID="_1638982050" r:id="rId209"/>
              </w:object>
            </w:r>
          </w:p>
        </w:tc>
        <w:tc>
          <w:tcPr>
            <w:tcW w:w="992" w:type="dxa"/>
            <w:vMerge/>
            <w:shd w:val="clear" w:color="auto" w:fill="auto"/>
          </w:tcPr>
          <w:p w14:paraId="58BE5058" w14:textId="77777777" w:rsidR="00C150AC" w:rsidRPr="00924584" w:rsidRDefault="00C150AC" w:rsidP="00D41E39">
            <w:pPr>
              <w:pStyle w:val="CVTabletext"/>
            </w:pPr>
          </w:p>
        </w:tc>
        <w:tc>
          <w:tcPr>
            <w:tcW w:w="3544" w:type="dxa"/>
            <w:shd w:val="clear" w:color="auto" w:fill="auto"/>
          </w:tcPr>
          <w:p w14:paraId="181D3349" w14:textId="77777777" w:rsidR="00C150AC" w:rsidRDefault="00C150AC" w:rsidP="00D41E39">
            <w:pPr>
              <w:pStyle w:val="CVTabletext"/>
            </w:pPr>
            <w:r w:rsidRPr="00924584">
              <w:t>Single panel view (Using pinned application)</w:t>
            </w:r>
          </w:p>
          <w:p w14:paraId="33453FE7" w14:textId="77777777" w:rsidR="00C150AC" w:rsidRDefault="00C150AC" w:rsidP="00D41E39">
            <w:pPr>
              <w:pStyle w:val="CVTabletext"/>
              <w:rPr>
                <w:i/>
              </w:rPr>
            </w:pPr>
          </w:p>
          <w:p w14:paraId="02B1463B" w14:textId="77777777" w:rsidR="00C150AC" w:rsidRPr="00603EA6" w:rsidRDefault="00C150AC" w:rsidP="00D41E39">
            <w:pPr>
              <w:pStyle w:val="CVTabletext"/>
              <w:rPr>
                <w:i/>
              </w:rPr>
            </w:pPr>
            <w:r w:rsidRPr="00603EA6">
              <w:rPr>
                <w:i/>
              </w:rPr>
              <w:t>Coreo Care</w:t>
            </w:r>
          </w:p>
          <w:p w14:paraId="65DFF995" w14:textId="77777777" w:rsidR="00C150AC" w:rsidRDefault="00C150AC" w:rsidP="00D41E39">
            <w:pPr>
              <w:pStyle w:val="CVTabletext"/>
            </w:pPr>
            <w:r>
              <w:object w:dxaOrig="915" w:dyaOrig="855" w14:anchorId="26C4D520">
                <v:shape id="_x0000_i1084" type="#_x0000_t75" style="width:28.15pt;height:26.3pt" o:ole="">
                  <v:imagedata r:id="rId210" o:title=""/>
                </v:shape>
                <o:OLEObject Type="Embed" ProgID="PBrush" ShapeID="_x0000_i1084" DrawAspect="Content" ObjectID="_1638982051" r:id="rId211"/>
              </w:object>
            </w:r>
          </w:p>
        </w:tc>
      </w:tr>
      <w:tr w:rsidR="00C150AC" w14:paraId="6512F45D" w14:textId="77777777" w:rsidTr="00D41E39">
        <w:trPr>
          <w:trHeight w:val="211"/>
        </w:trPr>
        <w:tc>
          <w:tcPr>
            <w:tcW w:w="3402" w:type="dxa"/>
            <w:shd w:val="clear" w:color="auto" w:fill="auto"/>
            <w:vAlign w:val="center"/>
          </w:tcPr>
          <w:p w14:paraId="50C3D0D5" w14:textId="77777777" w:rsidR="00C150AC" w:rsidRDefault="00C150AC" w:rsidP="00D41E39">
            <w:pPr>
              <w:pStyle w:val="CVTabletext"/>
            </w:pPr>
            <w:r w:rsidRPr="00924584">
              <w:t>Single panel view</w:t>
            </w:r>
          </w:p>
          <w:p w14:paraId="032F6A47" w14:textId="77777777" w:rsidR="00C150AC" w:rsidRDefault="00C150AC" w:rsidP="00D41E39">
            <w:pPr>
              <w:pStyle w:val="CVTabletext"/>
              <w:rPr>
                <w:i/>
              </w:rPr>
            </w:pPr>
            <w:r>
              <w:rPr>
                <w:i/>
              </w:rPr>
              <w:t>Example:</w:t>
            </w:r>
          </w:p>
          <w:p w14:paraId="4D0CD2AD" w14:textId="77777777" w:rsidR="00C150AC" w:rsidRPr="00603EA6" w:rsidRDefault="00C150AC" w:rsidP="00D41E39">
            <w:pPr>
              <w:pStyle w:val="CVTabletext"/>
              <w:rPr>
                <w:i/>
              </w:rPr>
            </w:pPr>
            <w:r w:rsidRPr="00603EA6">
              <w:rPr>
                <w:i/>
              </w:rPr>
              <w:t>Coreo Analytics</w:t>
            </w:r>
          </w:p>
          <w:p w14:paraId="7FFB091E" w14:textId="77777777" w:rsidR="00C150AC" w:rsidRPr="00924584" w:rsidRDefault="00C150AC" w:rsidP="00D41E39">
            <w:pPr>
              <w:pStyle w:val="CVTabletext"/>
            </w:pPr>
            <w:r>
              <w:object w:dxaOrig="960" w:dyaOrig="960" w14:anchorId="6830F275">
                <v:shape id="_x0000_i1085" type="#_x0000_t75" style="width:25.05pt;height:25.05pt" o:ole="">
                  <v:imagedata r:id="rId208" o:title=""/>
                </v:shape>
                <o:OLEObject Type="Embed" ProgID="PBrush" ShapeID="_x0000_i1085" DrawAspect="Content" ObjectID="_1638982052" r:id="rId212"/>
              </w:object>
            </w:r>
          </w:p>
        </w:tc>
        <w:tc>
          <w:tcPr>
            <w:tcW w:w="992" w:type="dxa"/>
            <w:vMerge/>
            <w:shd w:val="clear" w:color="auto" w:fill="auto"/>
          </w:tcPr>
          <w:p w14:paraId="5C99C5AC" w14:textId="77777777" w:rsidR="00C150AC" w:rsidRDefault="00C150AC" w:rsidP="00D41E39">
            <w:pPr>
              <w:pStyle w:val="CVTabletext"/>
            </w:pPr>
          </w:p>
        </w:tc>
        <w:tc>
          <w:tcPr>
            <w:tcW w:w="3544" w:type="dxa"/>
            <w:shd w:val="clear" w:color="auto" w:fill="auto"/>
          </w:tcPr>
          <w:p w14:paraId="12414868" w14:textId="77777777" w:rsidR="00C150AC" w:rsidRDefault="00C150AC" w:rsidP="00D41E39">
            <w:pPr>
              <w:pStyle w:val="CVTabletext"/>
            </w:pPr>
            <w:r>
              <w:t>2-</w:t>
            </w:r>
            <w:r w:rsidRPr="00924584">
              <w:t xml:space="preserve">panel view (Using pinned </w:t>
            </w:r>
            <w:r>
              <w:t>preset</w:t>
            </w:r>
            <w:r w:rsidRPr="00924584">
              <w:t>)</w:t>
            </w:r>
          </w:p>
          <w:p w14:paraId="6D8366FD" w14:textId="77777777" w:rsidR="00C150AC" w:rsidRDefault="00C150AC" w:rsidP="00D41E39">
            <w:pPr>
              <w:pStyle w:val="CVTabletext"/>
            </w:pPr>
            <w:r>
              <w:rPr>
                <w:i/>
              </w:rPr>
              <w:t xml:space="preserve">Preset: Coreo View and </w:t>
            </w:r>
            <w:r w:rsidRPr="00603EA6">
              <w:rPr>
                <w:i/>
              </w:rPr>
              <w:t xml:space="preserve">Coreo </w:t>
            </w:r>
            <w:r>
              <w:rPr>
                <w:i/>
              </w:rPr>
              <w:t>Care</w:t>
            </w:r>
          </w:p>
        </w:tc>
      </w:tr>
      <w:tr w:rsidR="00C150AC" w14:paraId="4E5111B2" w14:textId="77777777" w:rsidTr="00D41E39">
        <w:trPr>
          <w:trHeight w:val="211"/>
        </w:trPr>
        <w:tc>
          <w:tcPr>
            <w:tcW w:w="3402" w:type="dxa"/>
            <w:shd w:val="clear" w:color="auto" w:fill="auto"/>
            <w:vAlign w:val="center"/>
          </w:tcPr>
          <w:p w14:paraId="233588C0" w14:textId="77777777" w:rsidR="00C150AC" w:rsidRDefault="00C150AC" w:rsidP="00D41E39">
            <w:pPr>
              <w:pStyle w:val="CVTabletext"/>
            </w:pPr>
            <w:r>
              <w:t>Single panel view</w:t>
            </w:r>
          </w:p>
          <w:p w14:paraId="57CBF5FB" w14:textId="77777777" w:rsidR="00C150AC" w:rsidRDefault="00C150AC" w:rsidP="00D41E39">
            <w:pPr>
              <w:pStyle w:val="CVTabletext"/>
              <w:rPr>
                <w:i/>
              </w:rPr>
            </w:pPr>
            <w:r>
              <w:rPr>
                <w:i/>
              </w:rPr>
              <w:t>Example:</w:t>
            </w:r>
          </w:p>
          <w:p w14:paraId="46A87BEB" w14:textId="77777777" w:rsidR="00C150AC" w:rsidRPr="00603EA6" w:rsidRDefault="00C150AC" w:rsidP="00D41E39">
            <w:pPr>
              <w:pStyle w:val="CVTabletext"/>
              <w:rPr>
                <w:i/>
              </w:rPr>
            </w:pPr>
            <w:r w:rsidRPr="00603EA6">
              <w:rPr>
                <w:i/>
              </w:rPr>
              <w:t xml:space="preserve">Coreo </w:t>
            </w:r>
            <w:r>
              <w:rPr>
                <w:i/>
              </w:rPr>
              <w:t>View – Prioritized View</w:t>
            </w:r>
          </w:p>
          <w:p w14:paraId="48A6C920" w14:textId="77777777" w:rsidR="00C150AC" w:rsidRPr="00924584" w:rsidRDefault="00C150AC" w:rsidP="00D41E39">
            <w:pPr>
              <w:pStyle w:val="CVTabletext"/>
            </w:pPr>
            <w:r>
              <w:object w:dxaOrig="885" w:dyaOrig="870" w14:anchorId="38D2576F">
                <v:shape id="_x0000_i1086" type="#_x0000_t75" style="width:26.9pt;height:26.3pt" o:ole="">
                  <v:imagedata r:id="rId213" o:title=""/>
                </v:shape>
                <o:OLEObject Type="Embed" ProgID="PBrush" ShapeID="_x0000_i1086" DrawAspect="Content" ObjectID="_1638982053" r:id="rId214"/>
              </w:object>
            </w:r>
          </w:p>
        </w:tc>
        <w:tc>
          <w:tcPr>
            <w:tcW w:w="992" w:type="dxa"/>
            <w:vMerge/>
            <w:shd w:val="clear" w:color="auto" w:fill="auto"/>
          </w:tcPr>
          <w:p w14:paraId="417EB9E6" w14:textId="77777777" w:rsidR="00C150AC" w:rsidRDefault="00C150AC" w:rsidP="00D41E39">
            <w:pPr>
              <w:pStyle w:val="CVTabletext"/>
            </w:pPr>
          </w:p>
        </w:tc>
        <w:tc>
          <w:tcPr>
            <w:tcW w:w="3544" w:type="dxa"/>
            <w:shd w:val="clear" w:color="auto" w:fill="auto"/>
          </w:tcPr>
          <w:p w14:paraId="35AE8E43" w14:textId="77777777" w:rsidR="00C150AC" w:rsidRDefault="00C150AC" w:rsidP="00D41E39">
            <w:pPr>
              <w:pStyle w:val="CVTabletext"/>
            </w:pPr>
            <w:r>
              <w:t>3-</w:t>
            </w:r>
            <w:r w:rsidRPr="00924584">
              <w:t>panel</w:t>
            </w:r>
            <w:r>
              <w:t xml:space="preserve"> view </w:t>
            </w:r>
            <w:r w:rsidRPr="00924584">
              <w:t xml:space="preserve">(Using pinned </w:t>
            </w:r>
            <w:r>
              <w:t>preset</w:t>
            </w:r>
            <w:r w:rsidRPr="00924584">
              <w:t>)</w:t>
            </w:r>
          </w:p>
          <w:p w14:paraId="049474CA" w14:textId="77777777" w:rsidR="00C150AC" w:rsidRDefault="00C150AC" w:rsidP="00D41E39">
            <w:pPr>
              <w:pStyle w:val="CVTabletext"/>
            </w:pPr>
            <w:r>
              <w:rPr>
                <w:i/>
              </w:rPr>
              <w:t xml:space="preserve">Preset: Coreo View, Coreo Home, and </w:t>
            </w:r>
            <w:r w:rsidRPr="00603EA6">
              <w:rPr>
                <w:i/>
              </w:rPr>
              <w:t xml:space="preserve">Coreo </w:t>
            </w:r>
            <w:r>
              <w:rPr>
                <w:i/>
              </w:rPr>
              <w:t>Care</w:t>
            </w:r>
          </w:p>
        </w:tc>
      </w:tr>
      <w:tr w:rsidR="00C150AC" w14:paraId="1F89971F" w14:textId="77777777" w:rsidTr="00D41E39">
        <w:trPr>
          <w:trHeight w:val="211"/>
        </w:trPr>
        <w:tc>
          <w:tcPr>
            <w:tcW w:w="3402" w:type="dxa"/>
            <w:shd w:val="clear" w:color="auto" w:fill="auto"/>
            <w:vAlign w:val="center"/>
          </w:tcPr>
          <w:p w14:paraId="1720A8DE" w14:textId="77777777" w:rsidR="00C150AC" w:rsidRDefault="00C150AC" w:rsidP="00D41E39">
            <w:pPr>
              <w:pStyle w:val="CVTabletext"/>
            </w:pPr>
            <w:r>
              <w:t>2-</w:t>
            </w:r>
            <w:r w:rsidRPr="00924584">
              <w:t>panel view</w:t>
            </w:r>
          </w:p>
          <w:p w14:paraId="5AFAFFE6" w14:textId="77777777" w:rsidR="00C150AC" w:rsidRPr="00603EA6" w:rsidRDefault="00C150AC" w:rsidP="00D41E39">
            <w:pPr>
              <w:pStyle w:val="CVTabletext"/>
              <w:rPr>
                <w:i/>
              </w:rPr>
            </w:pPr>
            <w:r w:rsidRPr="00603EA6">
              <w:rPr>
                <w:i/>
              </w:rPr>
              <w:t xml:space="preserve">For example, </w:t>
            </w:r>
            <w:r>
              <w:rPr>
                <w:i/>
              </w:rPr>
              <w:t xml:space="preserve">Preset: Coreo View and </w:t>
            </w:r>
            <w:r w:rsidRPr="00603EA6">
              <w:rPr>
                <w:i/>
              </w:rPr>
              <w:t>Coreo Analytics</w:t>
            </w:r>
          </w:p>
          <w:p w14:paraId="6A37FDAF" w14:textId="77777777" w:rsidR="00C150AC" w:rsidRPr="00924584" w:rsidRDefault="00C150AC" w:rsidP="00D41E39">
            <w:pPr>
              <w:pStyle w:val="CVTabletext"/>
            </w:pPr>
          </w:p>
        </w:tc>
        <w:tc>
          <w:tcPr>
            <w:tcW w:w="992" w:type="dxa"/>
            <w:vMerge/>
            <w:shd w:val="clear" w:color="auto" w:fill="auto"/>
          </w:tcPr>
          <w:p w14:paraId="010C0855" w14:textId="77777777" w:rsidR="00C150AC" w:rsidRDefault="00C150AC" w:rsidP="00D41E39">
            <w:pPr>
              <w:pStyle w:val="CVTabletext"/>
            </w:pPr>
          </w:p>
        </w:tc>
        <w:tc>
          <w:tcPr>
            <w:tcW w:w="3544" w:type="dxa"/>
            <w:shd w:val="clear" w:color="auto" w:fill="auto"/>
          </w:tcPr>
          <w:p w14:paraId="45A84B9E" w14:textId="77777777" w:rsidR="00C150AC" w:rsidRDefault="00C150AC" w:rsidP="00D41E39">
            <w:pPr>
              <w:pStyle w:val="CVTabletext"/>
            </w:pPr>
            <w:r>
              <w:t>2-</w:t>
            </w:r>
            <w:r w:rsidRPr="00924584">
              <w:t>panel</w:t>
            </w:r>
            <w:r>
              <w:t xml:space="preserve"> view</w:t>
            </w:r>
          </w:p>
          <w:p w14:paraId="6469C2B7" w14:textId="77777777" w:rsidR="00C150AC" w:rsidRPr="00603EA6" w:rsidRDefault="00C150AC" w:rsidP="00D41E39">
            <w:pPr>
              <w:pStyle w:val="CVTabletext"/>
              <w:rPr>
                <w:i/>
              </w:rPr>
            </w:pPr>
            <w:r>
              <w:rPr>
                <w:i/>
              </w:rPr>
              <w:t xml:space="preserve">Preset: Coreo Care and </w:t>
            </w:r>
            <w:r w:rsidRPr="00603EA6">
              <w:rPr>
                <w:i/>
              </w:rPr>
              <w:t xml:space="preserve">Coreo </w:t>
            </w:r>
            <w:r>
              <w:rPr>
                <w:i/>
              </w:rPr>
              <w:t>Healthwise</w:t>
            </w:r>
          </w:p>
          <w:p w14:paraId="485FD560" w14:textId="77777777" w:rsidR="00C150AC" w:rsidRDefault="00C150AC" w:rsidP="00D41E39">
            <w:pPr>
              <w:pStyle w:val="CVTabletext"/>
            </w:pPr>
          </w:p>
        </w:tc>
      </w:tr>
      <w:tr w:rsidR="00C150AC" w14:paraId="08A561BB" w14:textId="77777777" w:rsidTr="00D41E39">
        <w:trPr>
          <w:trHeight w:val="211"/>
        </w:trPr>
        <w:tc>
          <w:tcPr>
            <w:tcW w:w="3402" w:type="dxa"/>
            <w:shd w:val="clear" w:color="auto" w:fill="auto"/>
            <w:vAlign w:val="center"/>
          </w:tcPr>
          <w:p w14:paraId="7C775288" w14:textId="77777777" w:rsidR="00C150AC" w:rsidRDefault="00C150AC" w:rsidP="00D41E39">
            <w:pPr>
              <w:pStyle w:val="CVTabletext"/>
            </w:pPr>
            <w:r>
              <w:t>2-panel view</w:t>
            </w:r>
          </w:p>
          <w:p w14:paraId="08A6162F" w14:textId="77777777" w:rsidR="00C150AC" w:rsidRPr="00AA1347" w:rsidRDefault="00C150AC" w:rsidP="00D41E39">
            <w:pPr>
              <w:pStyle w:val="CVTabletext"/>
              <w:rPr>
                <w:i/>
              </w:rPr>
            </w:pPr>
            <w:r>
              <w:rPr>
                <w:i/>
              </w:rPr>
              <w:t xml:space="preserve">Preset: Coreo Home and </w:t>
            </w:r>
            <w:r w:rsidRPr="00603EA6">
              <w:rPr>
                <w:i/>
              </w:rPr>
              <w:t xml:space="preserve">Coreo </w:t>
            </w:r>
            <w:r>
              <w:rPr>
                <w:i/>
              </w:rPr>
              <w:t>Healthwise</w:t>
            </w:r>
          </w:p>
        </w:tc>
        <w:tc>
          <w:tcPr>
            <w:tcW w:w="992" w:type="dxa"/>
            <w:vMerge/>
            <w:shd w:val="clear" w:color="auto" w:fill="auto"/>
          </w:tcPr>
          <w:p w14:paraId="66ADB667" w14:textId="77777777" w:rsidR="00C150AC" w:rsidRDefault="00C150AC" w:rsidP="00D41E39">
            <w:pPr>
              <w:pStyle w:val="CVTabletext"/>
            </w:pPr>
          </w:p>
        </w:tc>
        <w:tc>
          <w:tcPr>
            <w:tcW w:w="3544" w:type="dxa"/>
            <w:shd w:val="clear" w:color="auto" w:fill="auto"/>
          </w:tcPr>
          <w:p w14:paraId="313B8980" w14:textId="77777777" w:rsidR="00C150AC" w:rsidRDefault="00C150AC" w:rsidP="00D41E39">
            <w:pPr>
              <w:pStyle w:val="CVTabletext"/>
            </w:pPr>
            <w:r>
              <w:t>3-panel view</w:t>
            </w:r>
          </w:p>
          <w:p w14:paraId="5416C58C" w14:textId="77777777" w:rsidR="00C150AC" w:rsidRDefault="00C150AC" w:rsidP="00D41E39">
            <w:pPr>
              <w:pStyle w:val="CVTabletext"/>
            </w:pPr>
            <w:r>
              <w:rPr>
                <w:i/>
              </w:rPr>
              <w:t xml:space="preserve">Preset: Coreo Analytics, Coreo Home, and </w:t>
            </w:r>
            <w:r w:rsidRPr="00603EA6">
              <w:rPr>
                <w:i/>
              </w:rPr>
              <w:t xml:space="preserve">Coreo </w:t>
            </w:r>
            <w:r>
              <w:rPr>
                <w:i/>
              </w:rPr>
              <w:t>Care</w:t>
            </w:r>
          </w:p>
        </w:tc>
      </w:tr>
      <w:tr w:rsidR="00C150AC" w14:paraId="654E9E8A" w14:textId="77777777" w:rsidTr="00D41E39">
        <w:trPr>
          <w:trHeight w:val="211"/>
        </w:trPr>
        <w:tc>
          <w:tcPr>
            <w:tcW w:w="3402" w:type="dxa"/>
            <w:shd w:val="clear" w:color="auto" w:fill="auto"/>
            <w:vAlign w:val="center"/>
          </w:tcPr>
          <w:p w14:paraId="4BA2FC8E" w14:textId="77777777" w:rsidR="00C150AC" w:rsidRDefault="00C150AC" w:rsidP="00D41E39">
            <w:pPr>
              <w:pStyle w:val="CVTabletext"/>
            </w:pPr>
            <w:r>
              <w:t>3-panel view</w:t>
            </w:r>
          </w:p>
          <w:p w14:paraId="46BFA136" w14:textId="77777777" w:rsidR="00C150AC" w:rsidRPr="00924584" w:rsidRDefault="00C150AC" w:rsidP="00D41E39">
            <w:pPr>
              <w:pStyle w:val="CVTabletext"/>
            </w:pPr>
            <w:r>
              <w:rPr>
                <w:i/>
              </w:rPr>
              <w:t xml:space="preserve">Preset: Coreo Healthwise, Coreo Home, and </w:t>
            </w:r>
            <w:r w:rsidRPr="00603EA6">
              <w:rPr>
                <w:i/>
              </w:rPr>
              <w:t xml:space="preserve">Coreo </w:t>
            </w:r>
            <w:r>
              <w:rPr>
                <w:i/>
              </w:rPr>
              <w:t>Care</w:t>
            </w:r>
          </w:p>
        </w:tc>
        <w:tc>
          <w:tcPr>
            <w:tcW w:w="992" w:type="dxa"/>
            <w:vMerge/>
            <w:shd w:val="clear" w:color="auto" w:fill="auto"/>
          </w:tcPr>
          <w:p w14:paraId="4098755A" w14:textId="77777777" w:rsidR="00C150AC" w:rsidRDefault="00C150AC" w:rsidP="00D41E39">
            <w:pPr>
              <w:pStyle w:val="CVTabletext"/>
            </w:pPr>
          </w:p>
        </w:tc>
        <w:tc>
          <w:tcPr>
            <w:tcW w:w="3544" w:type="dxa"/>
            <w:shd w:val="clear" w:color="auto" w:fill="auto"/>
          </w:tcPr>
          <w:p w14:paraId="33DAC447" w14:textId="77777777" w:rsidR="00C150AC" w:rsidRDefault="00C150AC" w:rsidP="00D41E39">
            <w:pPr>
              <w:pStyle w:val="CVTabletext"/>
            </w:pPr>
            <w:r>
              <w:t>3-panel view</w:t>
            </w:r>
          </w:p>
          <w:p w14:paraId="6AA8B5AD" w14:textId="77777777" w:rsidR="00C150AC" w:rsidRDefault="00C150AC" w:rsidP="00D41E39">
            <w:pPr>
              <w:pStyle w:val="CVTabletext"/>
            </w:pPr>
            <w:r>
              <w:rPr>
                <w:i/>
              </w:rPr>
              <w:t xml:space="preserve">Preset: Coreo View, Coreo Analytics, and </w:t>
            </w:r>
            <w:r w:rsidRPr="00603EA6">
              <w:rPr>
                <w:i/>
              </w:rPr>
              <w:t xml:space="preserve">Coreo </w:t>
            </w:r>
            <w:r>
              <w:rPr>
                <w:i/>
              </w:rPr>
              <w:t>Care</w:t>
            </w:r>
          </w:p>
        </w:tc>
      </w:tr>
    </w:tbl>
    <w:p w14:paraId="1424F52B" w14:textId="77777777" w:rsidR="00C150AC" w:rsidRDefault="00C150AC" w:rsidP="00C150AC">
      <w:pPr>
        <w:pStyle w:val="CVspacebeforetable"/>
      </w:pPr>
    </w:p>
    <w:p w14:paraId="753AF6E5" w14:textId="247BA6DD" w:rsidR="00C150AC" w:rsidRDefault="006D0108" w:rsidP="00E71622">
      <w:pPr>
        <w:pStyle w:val="CVTableCaption"/>
      </w:pPr>
      <w:r>
        <w:t>Panel Combinations to switch between Views</w:t>
      </w:r>
    </w:p>
    <w:p w14:paraId="75ABBF01" w14:textId="71FD51BA" w:rsidR="00B77ACA" w:rsidRDefault="00B77ACA" w:rsidP="00B77ACA">
      <w:pPr>
        <w:pStyle w:val="Heading1"/>
      </w:pPr>
      <w:bookmarkStart w:id="92" w:name="_Toc25574519"/>
      <w:r>
        <w:t>Screen Display</w:t>
      </w:r>
      <w:r w:rsidR="00FB69D2">
        <w:t>s</w:t>
      </w:r>
      <w:r>
        <w:t xml:space="preserve"> in Maximized View</w:t>
      </w:r>
      <w:bookmarkEnd w:id="92"/>
    </w:p>
    <w:p w14:paraId="28901B34" w14:textId="28DF19AC" w:rsidR="000763D2" w:rsidRDefault="005B2575" w:rsidP="00A25D77">
      <w:pPr>
        <w:pStyle w:val="CVChapterBodyCopy"/>
      </w:pPr>
      <w:r>
        <w:t xml:space="preserve">Coreo UEE </w:t>
      </w:r>
      <w:r w:rsidR="008A0534">
        <w:t>gives y</w:t>
      </w:r>
      <w:r w:rsidR="00D86FE9">
        <w:t xml:space="preserve">ou </w:t>
      </w:r>
      <w:r w:rsidR="008A0534">
        <w:t xml:space="preserve">the convenience </w:t>
      </w:r>
      <w:r w:rsidR="000D6066">
        <w:t>to</w:t>
      </w:r>
      <w:r w:rsidR="008A0534">
        <w:t xml:space="preserve"> </w:t>
      </w:r>
      <w:r w:rsidR="000D6066">
        <w:t>maximize</w:t>
      </w:r>
      <w:r w:rsidR="00D86FE9">
        <w:t xml:space="preserve"> the UEE screen view </w:t>
      </w:r>
      <w:r>
        <w:t>in</w:t>
      </w:r>
      <w:r w:rsidR="00D86FE9">
        <w:t xml:space="preserve"> </w:t>
      </w:r>
      <w:r w:rsidR="000D6066">
        <w:t xml:space="preserve">a </w:t>
      </w:r>
      <w:r w:rsidR="00D86FE9">
        <w:t>single-monitor display and multiple-monitor display</w:t>
      </w:r>
      <w:r>
        <w:t>s.</w:t>
      </w:r>
    </w:p>
    <w:p w14:paraId="70FE0E3C" w14:textId="746E0A20" w:rsidR="005B2575" w:rsidRDefault="005B2575" w:rsidP="00A25D77">
      <w:pPr>
        <w:pStyle w:val="CVChapterBodyCopy"/>
      </w:pPr>
      <w:commentRangeStart w:id="93"/>
      <w:commentRangeStart w:id="94"/>
      <w:r>
        <w:t>To maximize the UEE screen in single display</w:t>
      </w:r>
      <w:commentRangeEnd w:id="93"/>
      <w:r w:rsidR="00C7097C">
        <w:rPr>
          <w:rStyle w:val="CommentReference"/>
          <w:rFonts w:asciiTheme="minorHAnsi" w:hAnsiTheme="minorHAnsi"/>
          <w:color w:val="auto"/>
        </w:rPr>
        <w:commentReference w:id="93"/>
      </w:r>
      <w:commentRangeEnd w:id="94"/>
      <w:r w:rsidR="0022676A">
        <w:rPr>
          <w:rStyle w:val="CommentReference"/>
          <w:rFonts w:asciiTheme="minorHAnsi" w:hAnsiTheme="minorHAnsi"/>
          <w:color w:val="auto"/>
        </w:rPr>
        <w:commentReference w:id="94"/>
      </w:r>
    </w:p>
    <w:p w14:paraId="777817B4" w14:textId="06849D38" w:rsidR="00A25D77" w:rsidRDefault="00A25D77" w:rsidP="00A25D77">
      <w:pPr>
        <w:pStyle w:val="CVChapterBodyCopy"/>
      </w:pPr>
      <w:r>
        <w:t xml:space="preserve">The Coreo UEE application is compatible with a multiple monitor setup (2-monitors or 3-monitors). In multiple displays, you can view single or multiple applications configured in the </w:t>
      </w:r>
      <w:r>
        <w:lastRenderedPageBreak/>
        <w:t>panels of the UEE screen on two or three different monitors simultaneously without having to shift between different applications on a single monitor continually.</w:t>
      </w:r>
    </w:p>
    <w:p w14:paraId="0FE274E8" w14:textId="50C892C7" w:rsidR="00F105DB" w:rsidRPr="00F105DB" w:rsidRDefault="00FB69D2" w:rsidP="00825B10">
      <w:pPr>
        <w:pStyle w:val="Heading2"/>
      </w:pPr>
      <w:bookmarkStart w:id="95" w:name="_Toc25574520"/>
      <w:r>
        <w:t xml:space="preserve">Maximize </w:t>
      </w:r>
      <w:r w:rsidR="00825B10">
        <w:t xml:space="preserve">View </w:t>
      </w:r>
      <w:r w:rsidR="005B2575">
        <w:t>in</w:t>
      </w:r>
      <w:r w:rsidR="00825B10">
        <w:t xml:space="preserve"> Single Display</w:t>
      </w:r>
      <w:bookmarkEnd w:id="95"/>
    </w:p>
    <w:p w14:paraId="42A27EC7" w14:textId="614117C1" w:rsidR="00F105DB" w:rsidRDefault="00F105DB" w:rsidP="00F105DB">
      <w:pPr>
        <w:pStyle w:val="CVChapterBodyCopy"/>
      </w:pPr>
      <w:r>
        <w:t xml:space="preserve">Use the </w:t>
      </w:r>
      <w:r w:rsidRPr="00F105DB">
        <w:rPr>
          <w:b/>
        </w:rPr>
        <w:t>Maximize</w:t>
      </w:r>
      <w:r>
        <w:t xml:space="preserve"> </w:t>
      </w:r>
      <w:r w:rsidRPr="00F105DB">
        <w:rPr>
          <w:b/>
        </w:rPr>
        <w:t>Display</w:t>
      </w:r>
      <w:r w:rsidR="00222771">
        <w:t xml:space="preserve"> button to view the panel-</w:t>
      </w:r>
      <w:r>
        <w:t>d</w:t>
      </w:r>
      <w:r w:rsidR="003917A7">
        <w:t>isplay in the full</w:t>
      </w:r>
      <w:r w:rsidR="004F1F56">
        <w:t>-</w:t>
      </w:r>
      <w:r w:rsidR="003917A7">
        <w:t>screen mode.</w:t>
      </w:r>
    </w:p>
    <w:p w14:paraId="140D29FB" w14:textId="53047039" w:rsidR="00B77ACA" w:rsidRDefault="00B77ACA" w:rsidP="00B77ACA">
      <w:pPr>
        <w:pStyle w:val="CVChapterBodyCopy"/>
      </w:pPr>
      <w:r>
        <w:t>Follow these steps to view in the full</w:t>
      </w:r>
      <w:r w:rsidR="004F1F56">
        <w:t>-</w:t>
      </w:r>
      <w:r>
        <w:t>screen mode:</w:t>
      </w:r>
    </w:p>
    <w:p w14:paraId="626CDD1A" w14:textId="253E45D4" w:rsidR="003917A7" w:rsidRDefault="00BC56E3" w:rsidP="00BC56E3">
      <w:pPr>
        <w:pStyle w:val="ListNumber"/>
        <w:numPr>
          <w:ilvl w:val="0"/>
          <w:numId w:val="40"/>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Pr="00BC56E3">
          <w:rPr>
            <w:rStyle w:val="Hyperlink"/>
            <w:rFonts w:cstheme="minorBidi"/>
          </w:rPr>
          <w:t>Coreo Landing screen</w:t>
        </w:r>
      </w:hyperlink>
      <w:r>
        <w:t xml:space="preserve"> </w:t>
      </w:r>
      <w:r w:rsidRPr="00A875B7">
        <w:t>to open the</w:t>
      </w:r>
      <w:r>
        <w:t xml:space="preserve"> UEE screen. </w:t>
      </w:r>
      <w:r w:rsidR="004924FE">
        <w:t>The default view of t</w:t>
      </w:r>
      <w:r w:rsidR="003917A7">
        <w:t xml:space="preserve">he </w:t>
      </w:r>
      <w:r w:rsidR="004924FE">
        <w:t>UEE screen</w:t>
      </w:r>
      <w:r>
        <w:t xml:space="preserve"> on the browser page</w:t>
      </w:r>
      <w:r w:rsidR="004924FE">
        <w:t xml:space="preserve"> is the normal mode in which you can view the address bar.</w:t>
      </w:r>
    </w:p>
    <w:p w14:paraId="00210EFE" w14:textId="77777777" w:rsidR="00B77ACA" w:rsidRDefault="00B77ACA" w:rsidP="00A721AD">
      <w:pPr>
        <w:pStyle w:val="CVFigure"/>
      </w:pPr>
      <w:r>
        <w:drawing>
          <wp:inline distT="0" distB="0" distL="0" distR="0" wp14:anchorId="205B36D2" wp14:editId="6ACE5F3A">
            <wp:extent cx="5305425" cy="315378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ximize button normal.png"/>
                    <pic:cNvPicPr/>
                  </pic:nvPicPr>
                  <pic:blipFill>
                    <a:blip r:embed="rId215">
                      <a:extLst>
                        <a:ext uri="{28A0092B-C50C-407E-A947-70E740481C1C}">
                          <a14:useLocalDpi xmlns:a14="http://schemas.microsoft.com/office/drawing/2010/main" val="0"/>
                        </a:ext>
                      </a:extLst>
                    </a:blip>
                    <a:stretch>
                      <a:fillRect/>
                    </a:stretch>
                  </pic:blipFill>
                  <pic:spPr>
                    <a:xfrm>
                      <a:off x="0" y="0"/>
                      <a:ext cx="5307291" cy="3154889"/>
                    </a:xfrm>
                    <a:prstGeom prst="rect">
                      <a:avLst/>
                    </a:prstGeom>
                  </pic:spPr>
                </pic:pic>
              </a:graphicData>
            </a:graphic>
          </wp:inline>
        </w:drawing>
      </w:r>
    </w:p>
    <w:p w14:paraId="0F48E91D" w14:textId="7E33993F" w:rsidR="00B77ACA" w:rsidRDefault="00BF7FF7" w:rsidP="00B77ACA">
      <w:pPr>
        <w:pStyle w:val="CVFigureCaption"/>
      </w:pPr>
      <w:r>
        <w:t xml:space="preserve"> UEE Screen in Normal Mode</w:t>
      </w:r>
    </w:p>
    <w:p w14:paraId="5B6C64CA" w14:textId="1BB6802D" w:rsidR="00A721AD" w:rsidRDefault="00A721AD" w:rsidP="000D6066">
      <w:pPr>
        <w:pStyle w:val="ListNumber"/>
      </w:pPr>
      <w:r>
        <w:t xml:space="preserve">Select the </w:t>
      </w:r>
      <w:r w:rsidRPr="00A721AD">
        <w:rPr>
          <w:b/>
        </w:rPr>
        <w:t>Maximize</w:t>
      </w:r>
      <w:r>
        <w:t xml:space="preserve"> </w:t>
      </w:r>
      <w:r w:rsidRPr="00A721AD">
        <w:rPr>
          <w:b/>
        </w:rPr>
        <w:t>Display</w:t>
      </w:r>
      <w:r>
        <w:t xml:space="preserve"> button on the toolbar t</w:t>
      </w:r>
      <w:r w:rsidR="00490E27">
        <w:t xml:space="preserve">o view </w:t>
      </w:r>
      <w:r w:rsidR="004F1F56">
        <w:t xml:space="preserve">it </w:t>
      </w:r>
      <w:r w:rsidR="00D53554">
        <w:t>in</w:t>
      </w:r>
      <w:r w:rsidR="00490E27">
        <w:t xml:space="preserve"> the full</w:t>
      </w:r>
      <w:r w:rsidR="004F1F56">
        <w:t>-</w:t>
      </w:r>
      <w:r w:rsidR="00490E27">
        <w:t>screen mode.</w:t>
      </w:r>
      <w:r w:rsidR="00D53554">
        <w:t xml:space="preserve"> You can also use the </w:t>
      </w:r>
      <w:r w:rsidR="00D53554" w:rsidRPr="00D53554">
        <w:rPr>
          <w:b/>
        </w:rPr>
        <w:t>F11</w:t>
      </w:r>
      <w:r w:rsidR="00D53554">
        <w:rPr>
          <w:b/>
        </w:rPr>
        <w:t xml:space="preserve"> </w:t>
      </w:r>
      <w:r w:rsidR="00D53554" w:rsidRPr="00D53554">
        <w:t>key</w:t>
      </w:r>
      <w:r w:rsidR="00D53554">
        <w:t xml:space="preserve"> on the keyboard to view the screen in a full</w:t>
      </w:r>
      <w:r w:rsidR="004F1F56">
        <w:t>-</w:t>
      </w:r>
      <w:r w:rsidR="00D53554">
        <w:t>screen mode.</w:t>
      </w:r>
      <w:r w:rsidR="000D6066">
        <w:t xml:space="preserve"> The </w:t>
      </w:r>
      <w:r w:rsidR="000D6066" w:rsidRPr="000D6066">
        <w:rPr>
          <w:b/>
        </w:rPr>
        <w:t>Maximize</w:t>
      </w:r>
      <w:r w:rsidR="000D6066">
        <w:t xml:space="preserve"> </w:t>
      </w:r>
      <w:r w:rsidR="000D6066" w:rsidRPr="000D6066">
        <w:rPr>
          <w:b/>
        </w:rPr>
        <w:t>Display</w:t>
      </w:r>
      <w:r w:rsidR="000D6066">
        <w:t xml:space="preserve"> button is</w:t>
      </w:r>
      <w:r w:rsidR="000D6066" w:rsidRPr="000D6066">
        <w:t xml:space="preserve"> available f</w:t>
      </w:r>
      <w:r w:rsidR="000D6066">
        <w:t>or each panel and is</w:t>
      </w:r>
      <w:r w:rsidR="000D6066" w:rsidRPr="000D6066">
        <w:t xml:space="preserve"> located in the upper-right corner of the panel on the toolbar.</w:t>
      </w:r>
    </w:p>
    <w:p w14:paraId="7B23B1E9" w14:textId="7BFE5288" w:rsidR="00B77ACA" w:rsidRPr="00237CB9" w:rsidRDefault="00B77ACA" w:rsidP="00B77ACA">
      <w:pPr>
        <w:pStyle w:val="CVChapterBodyCopyIndent1"/>
      </w:pPr>
      <w:r>
        <w:t>In the full</w:t>
      </w:r>
      <w:r w:rsidR="004F1F56">
        <w:t>-</w:t>
      </w:r>
      <w:r>
        <w:t>screen mode, the applications display in the entire area of the screen.</w:t>
      </w:r>
    </w:p>
    <w:p w14:paraId="236D1E94" w14:textId="44103C4F" w:rsidR="00B77ACA" w:rsidRDefault="005435D9" w:rsidP="00B77ACA">
      <w:pPr>
        <w:pStyle w:val="CVFigure"/>
      </w:pPr>
      <w:r>
        <w:lastRenderedPageBreak/>
        <w:drawing>
          <wp:inline distT="0" distB="0" distL="0" distR="0" wp14:anchorId="3DE67E56" wp14:editId="3A43B81F">
            <wp:extent cx="5486400" cy="3100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ximize button i.png"/>
                    <pic:cNvPicPr/>
                  </pic:nvPicPr>
                  <pic:blipFill>
                    <a:blip r:embed="rId216">
                      <a:extLst>
                        <a:ext uri="{28A0092B-C50C-407E-A947-70E740481C1C}">
                          <a14:useLocalDpi xmlns:a14="http://schemas.microsoft.com/office/drawing/2010/main" val="0"/>
                        </a:ext>
                      </a:extLst>
                    </a:blip>
                    <a:stretch>
                      <a:fillRect/>
                    </a:stretch>
                  </pic:blipFill>
                  <pic:spPr>
                    <a:xfrm>
                      <a:off x="0" y="0"/>
                      <a:ext cx="5486400" cy="3100705"/>
                    </a:xfrm>
                    <a:prstGeom prst="rect">
                      <a:avLst/>
                    </a:prstGeom>
                  </pic:spPr>
                </pic:pic>
              </a:graphicData>
            </a:graphic>
          </wp:inline>
        </w:drawing>
      </w:r>
    </w:p>
    <w:p w14:paraId="2C3AE537" w14:textId="49E89FD1" w:rsidR="00B77ACA" w:rsidRDefault="00BF7FF7" w:rsidP="00BF7FF7">
      <w:pPr>
        <w:pStyle w:val="CVFigureCaption"/>
      </w:pPr>
      <w:r>
        <w:t xml:space="preserve">UEE Screen in </w:t>
      </w:r>
      <w:r w:rsidR="00B004EE">
        <w:t>Full</w:t>
      </w:r>
      <w:r w:rsidR="004F1F56">
        <w:t>-</w:t>
      </w:r>
      <w:r w:rsidR="00B004EE">
        <w:t>Screen</w:t>
      </w:r>
      <w:r>
        <w:t xml:space="preserve"> Mode</w:t>
      </w:r>
    </w:p>
    <w:p w14:paraId="6A783376" w14:textId="04A3F669" w:rsidR="00B77ACA" w:rsidRDefault="00B77ACA" w:rsidP="00A14228">
      <w:pPr>
        <w:pStyle w:val="ListNumber"/>
      </w:pPr>
      <w:r>
        <w:t xml:space="preserve">Click the </w:t>
      </w:r>
      <w:r w:rsidRPr="006679C0">
        <w:rPr>
          <w:b/>
        </w:rPr>
        <w:t>Exit</w:t>
      </w:r>
      <w:r>
        <w:t xml:space="preserve"> button or click the </w:t>
      </w:r>
      <w:r>
        <w:rPr>
          <w:b/>
        </w:rPr>
        <w:t>ESC</w:t>
      </w:r>
      <w:r>
        <w:t xml:space="preserve"> key on your keyboa</w:t>
      </w:r>
      <w:r w:rsidR="00BF7FF7">
        <w:t>rd to revert to the normal</w:t>
      </w:r>
      <w:r w:rsidR="00A14228">
        <w:t xml:space="preserve"> screen</w:t>
      </w:r>
      <w:r w:rsidR="00BF7FF7">
        <w:t xml:space="preserve"> mode.</w:t>
      </w:r>
      <w:r w:rsidR="00A14228">
        <w:t xml:space="preserve"> You can also toggle the </w:t>
      </w:r>
      <w:r w:rsidR="00A14228" w:rsidRPr="00991700">
        <w:rPr>
          <w:b/>
        </w:rPr>
        <w:t>Maximize</w:t>
      </w:r>
      <w:r w:rsidR="00A14228">
        <w:t xml:space="preserve"> </w:t>
      </w:r>
      <w:r w:rsidR="00A14228" w:rsidRPr="00991700">
        <w:rPr>
          <w:b/>
        </w:rPr>
        <w:t>Display</w:t>
      </w:r>
      <w:r w:rsidR="00A14228">
        <w:t xml:space="preserve"> button or the </w:t>
      </w:r>
      <w:r w:rsidR="00A14228" w:rsidRPr="00991700">
        <w:rPr>
          <w:b/>
        </w:rPr>
        <w:t>F11</w:t>
      </w:r>
      <w:r w:rsidR="00A14228">
        <w:t xml:space="preserve"> key to revert to the normal screen mode.</w:t>
      </w:r>
    </w:p>
    <w:p w14:paraId="1638C2C7" w14:textId="7229C839" w:rsidR="00390596" w:rsidRDefault="00390596" w:rsidP="00390596">
      <w:pPr>
        <w:pStyle w:val="Heading2"/>
      </w:pPr>
      <w:bookmarkStart w:id="96" w:name="_Toc25574521"/>
      <w:r>
        <w:t>M</w:t>
      </w:r>
      <w:r w:rsidR="00FB69D2">
        <w:t>aximize</w:t>
      </w:r>
      <w:r>
        <w:t xml:space="preserve"> View </w:t>
      </w:r>
      <w:r w:rsidR="00FB69D2">
        <w:t>in</w:t>
      </w:r>
      <w:r>
        <w:t xml:space="preserve"> Multiple Display</w:t>
      </w:r>
      <w:r w:rsidR="007B5DFB">
        <w:t>s</w:t>
      </w:r>
      <w:bookmarkEnd w:id="96"/>
    </w:p>
    <w:p w14:paraId="67FE4447" w14:textId="1E5F71D5" w:rsidR="003958AD" w:rsidRDefault="003958AD" w:rsidP="008A0012">
      <w:pPr>
        <w:pStyle w:val="CVChapterBodyCopy"/>
      </w:pPr>
      <w:r>
        <w:t>You can stretch the borders of the UEE screen on the browser page along the length of the other two monitor screens to view the UEE screen in multiple display</w:t>
      </w:r>
      <w:r w:rsidR="007B5DFB">
        <w:t>s</w:t>
      </w:r>
      <w:r>
        <w:t>.</w:t>
      </w:r>
    </w:p>
    <w:p w14:paraId="18B1475D" w14:textId="4A18DB1E" w:rsidR="00BC56E3" w:rsidRDefault="00BC56E3" w:rsidP="008A0012">
      <w:pPr>
        <w:pStyle w:val="CVChapterBodyCopy"/>
      </w:pPr>
      <w:r>
        <w:t>Follow these steps to maximize the view for multiple display</w:t>
      </w:r>
      <w:r w:rsidR="007B5DFB">
        <w:t>s</w:t>
      </w:r>
      <w:r>
        <w:t>:</w:t>
      </w:r>
    </w:p>
    <w:p w14:paraId="1D709761" w14:textId="6A7C6F74" w:rsidR="00BC56E3" w:rsidRDefault="00BC56E3" w:rsidP="008A0012">
      <w:pPr>
        <w:pStyle w:val="ListNumber"/>
        <w:numPr>
          <w:ilvl w:val="0"/>
          <w:numId w:val="41"/>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Pr="008A0012">
          <w:rPr>
            <w:rStyle w:val="Hyperlink"/>
            <w:rFonts w:cstheme="minorBidi"/>
          </w:rPr>
          <w:t>Coreo Landing screen</w:t>
        </w:r>
      </w:hyperlink>
      <w:r>
        <w:t xml:space="preserve"> </w:t>
      </w:r>
      <w:r w:rsidRPr="00A875B7">
        <w:t>to open the</w:t>
      </w:r>
      <w:r>
        <w:t xml:space="preserve"> UEE screen</w:t>
      </w:r>
      <w:r w:rsidR="00644138">
        <w:t xml:space="preserve"> i</w:t>
      </w:r>
      <w:r w:rsidR="000602F7">
        <w:t xml:space="preserve">n the browser </w:t>
      </w:r>
      <w:r w:rsidR="003958AD">
        <w:t>on the first monitor</w:t>
      </w:r>
      <w:r>
        <w:t>.</w:t>
      </w:r>
    </w:p>
    <w:p w14:paraId="0E887BEB" w14:textId="77777777" w:rsidR="00D65885" w:rsidRDefault="00D65885" w:rsidP="00D65885">
      <w:pPr>
        <w:pStyle w:val="CVChapterBodyCopyIndent1"/>
      </w:pPr>
      <w:r>
        <w:t xml:space="preserve">The browser in the maximized mode covers the entire screen of the monitor. Click the </w:t>
      </w:r>
      <w:r w:rsidRPr="00DD3A4E">
        <w:rPr>
          <w:b/>
        </w:rPr>
        <w:t>Restore Down</w:t>
      </w:r>
      <w:r>
        <w:t xml:space="preserve"> button in the upper-right corner of the browser page to view its borders.</w:t>
      </w:r>
    </w:p>
    <w:p w14:paraId="20564199" w14:textId="77777777" w:rsidR="0027085D" w:rsidRDefault="0027085D">
      <w:pPr>
        <w:spacing w:after="0" w:line="240" w:lineRule="auto"/>
        <w:rPr>
          <w:rFonts w:ascii="Calibri" w:hAnsi="Calibri"/>
        </w:rPr>
      </w:pPr>
      <w:r>
        <w:br w:type="page"/>
      </w:r>
    </w:p>
    <w:p w14:paraId="2506B054" w14:textId="2A372369" w:rsidR="00D65885" w:rsidRDefault="00D65885" w:rsidP="00D65885">
      <w:pPr>
        <w:pStyle w:val="ListNumber"/>
        <w:numPr>
          <w:ilvl w:val="0"/>
          <w:numId w:val="41"/>
        </w:numPr>
      </w:pPr>
      <w:r>
        <w:lastRenderedPageBreak/>
        <w:t>Move the cursor over the border of the browser page until the cursor changes to a double-headed arrow.</w:t>
      </w:r>
    </w:p>
    <w:p w14:paraId="0A5C949E" w14:textId="5FFE99B6" w:rsidR="00322AA5" w:rsidRDefault="00D65885" w:rsidP="003C6F91">
      <w:pPr>
        <w:pStyle w:val="CVFigure"/>
      </w:pPr>
      <w:r>
        <w:drawing>
          <wp:inline distT="0" distB="0" distL="0" distR="0" wp14:anchorId="455BBA20" wp14:editId="17CADF5A">
            <wp:extent cx="4610100" cy="176240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4_UEE MultiDisplay.png"/>
                    <pic:cNvPicPr/>
                  </pic:nvPicPr>
                  <pic:blipFill>
                    <a:blip r:embed="rId217">
                      <a:extLst>
                        <a:ext uri="{28A0092B-C50C-407E-A947-70E740481C1C}">
                          <a14:useLocalDpi xmlns:a14="http://schemas.microsoft.com/office/drawing/2010/main" val="0"/>
                        </a:ext>
                      </a:extLst>
                    </a:blip>
                    <a:stretch>
                      <a:fillRect/>
                    </a:stretch>
                  </pic:blipFill>
                  <pic:spPr>
                    <a:xfrm>
                      <a:off x="0" y="0"/>
                      <a:ext cx="4627498" cy="1769054"/>
                    </a:xfrm>
                    <a:prstGeom prst="rect">
                      <a:avLst/>
                    </a:prstGeom>
                  </pic:spPr>
                </pic:pic>
              </a:graphicData>
            </a:graphic>
          </wp:inline>
        </w:drawing>
      </w:r>
    </w:p>
    <w:p w14:paraId="66DF265F" w14:textId="56A5D1DA" w:rsidR="003C6F91" w:rsidRDefault="00D65885" w:rsidP="003C6F91">
      <w:pPr>
        <w:pStyle w:val="CVFigureCaption"/>
      </w:pPr>
      <w:commentRangeStart w:id="97"/>
      <w:commentRangeStart w:id="98"/>
      <w:r>
        <w:t>Diagramatic Representation of Multiple Displays</w:t>
      </w:r>
      <w:commentRangeEnd w:id="97"/>
      <w:r w:rsidR="00500BE6">
        <w:rPr>
          <w:rStyle w:val="CommentReference"/>
          <w:b w:val="0"/>
          <w:smallCaps w:val="0"/>
          <w:noProof w:val="0"/>
          <w:lang w:val="en-US" w:eastAsia="en-US"/>
        </w:rPr>
        <w:commentReference w:id="97"/>
      </w:r>
      <w:commentRangeEnd w:id="98"/>
      <w:r w:rsidR="00222524">
        <w:rPr>
          <w:rStyle w:val="CommentReference"/>
          <w:b w:val="0"/>
          <w:smallCaps w:val="0"/>
          <w:noProof w:val="0"/>
          <w:lang w:val="en-US" w:eastAsia="en-US"/>
        </w:rPr>
        <w:commentReference w:id="98"/>
      </w:r>
    </w:p>
    <w:p w14:paraId="0D36186C" w14:textId="32E33990" w:rsidR="009814DC" w:rsidRDefault="003958AD" w:rsidP="008A0012">
      <w:pPr>
        <w:pStyle w:val="ListNumber"/>
      </w:pPr>
      <w:r>
        <w:t xml:space="preserve">Select the border and drag it across the second </w:t>
      </w:r>
      <w:r w:rsidR="00322AA5">
        <w:t>and</w:t>
      </w:r>
      <w:r w:rsidR="00D65885">
        <w:t xml:space="preserve"> (or)</w:t>
      </w:r>
      <w:r w:rsidR="00322AA5">
        <w:t xml:space="preserve"> third </w:t>
      </w:r>
      <w:r>
        <w:t>monit</w:t>
      </w:r>
      <w:r w:rsidR="00322AA5">
        <w:t xml:space="preserve">or </w:t>
      </w:r>
      <w:r>
        <w:t>screen</w:t>
      </w:r>
      <w:r w:rsidR="00322AA5">
        <w:t>s</w:t>
      </w:r>
      <w:r>
        <w:t xml:space="preserve"> until the panels fit the monitor screens.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5C708B" w14:paraId="2D65F0E0" w14:textId="77777777" w:rsidTr="00520BD4">
        <w:trPr>
          <w:trHeight w:val="989"/>
        </w:trPr>
        <w:tc>
          <w:tcPr>
            <w:tcW w:w="911" w:type="dxa"/>
            <w:vAlign w:val="center"/>
          </w:tcPr>
          <w:p w14:paraId="692F65C4" w14:textId="77777777" w:rsidR="005C708B" w:rsidRDefault="005C708B" w:rsidP="005C708B">
            <w:pPr>
              <w:pStyle w:val="ChapterBodyCopy"/>
            </w:pPr>
            <w:r w:rsidRPr="007132F5">
              <w:rPr>
                <w:noProof/>
                <w:lang w:val="en-IN" w:eastAsia="en-IN"/>
              </w:rPr>
              <w:drawing>
                <wp:inline distT="0" distB="0" distL="0" distR="0" wp14:anchorId="3AD68F14" wp14:editId="543BB39A">
                  <wp:extent cx="441691" cy="438150"/>
                  <wp:effectExtent l="0" t="0" r="0" b="0"/>
                  <wp:docPr id="4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5A5FEF23" w14:textId="44B1E24D" w:rsidR="005C708B" w:rsidRPr="005C708B" w:rsidRDefault="005C708B" w:rsidP="005C708B">
            <w:pPr>
              <w:pStyle w:val="CVChapterBodyCopyIndent1"/>
              <w:ind w:left="0"/>
              <w:rPr>
                <w:b/>
                <w:noProof/>
                <w:color w:val="17365D" w:themeColor="text2" w:themeShade="BF"/>
              </w:rPr>
            </w:pPr>
            <w:r>
              <w:rPr>
                <w:b/>
                <w:noProof/>
                <w:color w:val="17365D" w:themeColor="text2" w:themeShade="BF"/>
              </w:rPr>
              <w:t xml:space="preserve">The </w:t>
            </w:r>
            <w:r w:rsidRPr="005C708B">
              <w:rPr>
                <w:b/>
                <w:noProof/>
                <w:color w:val="17365D" w:themeColor="text2" w:themeShade="BF"/>
              </w:rPr>
              <w:t>panel</w:t>
            </w:r>
            <w:r w:rsidR="00353D72">
              <w:rPr>
                <w:b/>
                <w:noProof/>
                <w:color w:val="17365D" w:themeColor="text2" w:themeShade="BF"/>
              </w:rPr>
              <w:t>s in the UEE screen</w:t>
            </w:r>
            <w:r w:rsidRPr="005C708B">
              <w:rPr>
                <w:b/>
                <w:noProof/>
                <w:color w:val="17365D" w:themeColor="text2" w:themeShade="BF"/>
              </w:rPr>
              <w:t xml:space="preserve"> fits a monitor screen appropriately only if all the connected monitor screens have the same screen resolutions.</w:t>
            </w:r>
          </w:p>
        </w:tc>
      </w:tr>
    </w:tbl>
    <w:p w14:paraId="0A99CE5D" w14:textId="77777777" w:rsidR="003C77B1" w:rsidRDefault="003C77B1" w:rsidP="003C77B1">
      <w:pPr>
        <w:pStyle w:val="CVspacebeforetable"/>
      </w:pPr>
    </w:p>
    <w:p w14:paraId="66D3536C" w14:textId="68B6D2AE" w:rsidR="00520BD4" w:rsidRDefault="003C77B1" w:rsidP="003C77B1">
      <w:pPr>
        <w:pStyle w:val="CVChapterBodyCopyIndent1"/>
      </w:pPr>
      <w:r>
        <w:t>Coreo View-Bed View layout and Coreo View Geo-Map View layout in a single panel stretches along the entire width of the screen on single and multiple monitors.</w:t>
      </w:r>
    </w:p>
    <w:p w14:paraId="513EE6ED" w14:textId="287D37D3" w:rsidR="006F28FF" w:rsidRDefault="000352BD" w:rsidP="000128BC">
      <w:pPr>
        <w:pStyle w:val="Heading1"/>
      </w:pPr>
      <w:bookmarkStart w:id="99" w:name="_Toc25574522"/>
      <w:r>
        <w:t>Synchronizing</w:t>
      </w:r>
      <w:r w:rsidR="00833FFA">
        <w:t xml:space="preserve"> Patient </w:t>
      </w:r>
      <w:r w:rsidR="00762A38">
        <w:t>View b</w:t>
      </w:r>
      <w:r>
        <w:t xml:space="preserve">etween </w:t>
      </w:r>
      <w:r w:rsidR="00762A38">
        <w:t xml:space="preserve">UEE </w:t>
      </w:r>
      <w:r>
        <w:t>Applications</w:t>
      </w:r>
      <w:r w:rsidR="00762A38">
        <w:t xml:space="preserve"> with Coreo View</w:t>
      </w:r>
      <w:bookmarkEnd w:id="99"/>
    </w:p>
    <w:p w14:paraId="1034D735" w14:textId="1AC4469F" w:rsidR="007F3682" w:rsidRPr="007F3682" w:rsidRDefault="007F3682" w:rsidP="00762DDA">
      <w:pPr>
        <w:pStyle w:val="CVChapterBodyCopy"/>
        <w:rPr>
          <w:rFonts w:eastAsia="Calibri" w:cs="Times New Roman"/>
          <w:b/>
          <w:color w:val="FF0000"/>
          <w:lang w:val="en-IN"/>
        </w:rPr>
      </w:pPr>
      <w:r w:rsidRPr="007F3682">
        <w:rPr>
          <w:b/>
          <w:color w:val="FF0000"/>
        </w:rPr>
        <w:t xml:space="preserve">[To Jeff: Kindly Note: </w:t>
      </w:r>
      <w:r w:rsidRPr="007F3682">
        <w:rPr>
          <w:rFonts w:eastAsia="Calibri" w:cs="Times New Roman"/>
          <w:b/>
          <w:color w:val="FF0000"/>
          <w:lang w:val="en-IN"/>
        </w:rPr>
        <w:t>This section has been included due to the view sync feature of Coreo View, allowing multiple panels of UEE to display a particular patient view.</w:t>
      </w:r>
    </w:p>
    <w:p w14:paraId="76D60DBC" w14:textId="2DD887D3" w:rsidR="007F3682" w:rsidRPr="007F3682" w:rsidRDefault="007F3682" w:rsidP="00762DDA">
      <w:pPr>
        <w:pStyle w:val="CVChapterBodyCopy"/>
        <w:rPr>
          <w:b/>
          <w:color w:val="FF0000"/>
        </w:rPr>
      </w:pPr>
      <w:r w:rsidRPr="007F3682">
        <w:rPr>
          <w:rFonts w:eastAsia="Calibri" w:cs="Times New Roman"/>
          <w:b/>
          <w:color w:val="FF0000"/>
          <w:lang w:val="en-IN"/>
        </w:rPr>
        <w:t>This module will be moved to the Coreo View User Guide]</w:t>
      </w:r>
    </w:p>
    <w:p w14:paraId="647B014C" w14:textId="110F3A1B" w:rsidR="00762DDA" w:rsidRDefault="00762DDA" w:rsidP="00762DDA">
      <w:pPr>
        <w:pStyle w:val="CVChapterBodyCopy"/>
      </w:pPr>
      <w:r>
        <w:t>The view s</w:t>
      </w:r>
      <w:r w:rsidRPr="0026447C">
        <w:t>ynchronization</w:t>
      </w:r>
      <w:r>
        <w:t xml:space="preserve"> feature</w:t>
      </w:r>
      <w:r w:rsidRPr="0026447C">
        <w:t xml:space="preserve"> </w:t>
      </w:r>
      <w:r>
        <w:t>helps to establish</w:t>
      </w:r>
      <w:r w:rsidRPr="00021ABA">
        <w:t xml:space="preserve"> consistency</w:t>
      </w:r>
      <w:r>
        <w:t xml:space="preserve"> when viewing a patient record in different applications.</w:t>
      </w:r>
    </w:p>
    <w:p w14:paraId="1E164396" w14:textId="391ABDD2" w:rsidR="00021ABA" w:rsidRDefault="00762DDA" w:rsidP="00021ABA">
      <w:pPr>
        <w:pStyle w:val="CVChapterBodyCopy"/>
      </w:pPr>
      <w:r w:rsidRPr="0026447C">
        <w:t xml:space="preserve">Synchronization </w:t>
      </w:r>
      <w:r w:rsidR="0026447C" w:rsidRPr="0026447C">
        <w:t xml:space="preserve">allows </w:t>
      </w:r>
      <w:r w:rsidRPr="0026447C">
        <w:t>harmonizing</w:t>
      </w:r>
      <w:r w:rsidR="0026447C">
        <w:t xml:space="preserve"> </w:t>
      </w:r>
      <w:r w:rsidR="00021ABA">
        <w:t xml:space="preserve">the </w:t>
      </w:r>
      <w:r w:rsidR="0026447C">
        <w:t xml:space="preserve">patient </w:t>
      </w:r>
      <w:r w:rsidR="0026447C" w:rsidRPr="00021ABA">
        <w:t>record</w:t>
      </w:r>
      <w:r w:rsidR="00021ABA">
        <w:t xml:space="preserve"> </w:t>
      </w:r>
      <w:r>
        <w:t>of</w:t>
      </w:r>
      <w:r w:rsidR="00021ABA">
        <w:t xml:space="preserve"> one application with the same patient record </w:t>
      </w:r>
      <w:r>
        <w:t>of</w:t>
      </w:r>
      <w:r w:rsidR="00021ABA">
        <w:t xml:space="preserve"> another application when viewing the applications in two or three different panels</w:t>
      </w:r>
      <w:r w:rsidR="009D14F8">
        <w:t xml:space="preserve"> on your monitor screen</w:t>
      </w:r>
      <w:r w:rsidR="0026447C">
        <w:t>.</w:t>
      </w:r>
    </w:p>
    <w:p w14:paraId="011F11CB" w14:textId="1AFB060F" w:rsidR="00EE5B45" w:rsidRDefault="000352BD" w:rsidP="00021ABA">
      <w:pPr>
        <w:pStyle w:val="CVChapterBodyCopy"/>
      </w:pPr>
      <w:r>
        <w:t>In UEE</w:t>
      </w:r>
      <w:r w:rsidR="009D14F8">
        <w:t>, synching helps you to access</w:t>
      </w:r>
      <w:r w:rsidR="00B82F6C">
        <w:t xml:space="preserve"> the same patient record</w:t>
      </w:r>
      <w:r w:rsidR="009D14F8">
        <w:t xml:space="preserve"> in the </w:t>
      </w:r>
      <w:r w:rsidR="009D14F8" w:rsidRPr="00707B9B">
        <w:t>Coreo View</w:t>
      </w:r>
      <w:r w:rsidR="009D14F8">
        <w:t xml:space="preserve"> application and </w:t>
      </w:r>
      <w:r w:rsidR="009D14F8" w:rsidRPr="00707B9B">
        <w:t>Coreo Analytics</w:t>
      </w:r>
      <w:r w:rsidR="009D14F8">
        <w:t xml:space="preserve"> application, simultaneously.</w:t>
      </w:r>
    </w:p>
    <w:p w14:paraId="378B2B18" w14:textId="22FD3AB4" w:rsidR="009D14F8" w:rsidRDefault="009D14F8" w:rsidP="00021ABA">
      <w:pPr>
        <w:pStyle w:val="CVChapterBodyCopy"/>
      </w:pPr>
      <w:r>
        <w:t xml:space="preserve">Similarly, you can view the same patient record in the </w:t>
      </w:r>
      <w:r w:rsidRPr="00707B9B">
        <w:t>Coreo View</w:t>
      </w:r>
      <w:r>
        <w:t xml:space="preserve"> application and </w:t>
      </w:r>
      <w:r w:rsidRPr="00266713">
        <w:t>Coreo Care</w:t>
      </w:r>
      <w:r>
        <w:t xml:space="preserve"> application, simultaneously.</w:t>
      </w:r>
    </w:p>
    <w:p w14:paraId="39B13558" w14:textId="2C5C6FB7" w:rsidR="009F22CE" w:rsidRDefault="009F22CE" w:rsidP="00D25551">
      <w:pPr>
        <w:pStyle w:val="CVChapterBodyCopy"/>
      </w:pPr>
      <w:r>
        <w:lastRenderedPageBreak/>
        <w:t xml:space="preserve">There are four locations in the Coreo View application </w:t>
      </w:r>
      <w:r w:rsidR="000352BD">
        <w:t>that</w:t>
      </w:r>
      <w:r>
        <w:t xml:space="preserve"> you can synchronize the patient record</w:t>
      </w:r>
      <w:r w:rsidR="000352BD">
        <w:t xml:space="preserve"> from</w:t>
      </w:r>
      <w:r>
        <w:t>:</w:t>
      </w:r>
    </w:p>
    <w:p w14:paraId="2BA4FFB2" w14:textId="6229F923" w:rsidR="009F22CE" w:rsidRDefault="00D41E39" w:rsidP="002123EF">
      <w:pPr>
        <w:pStyle w:val="ListBullet"/>
      </w:pPr>
      <w:r>
        <w:t>From</w:t>
      </w:r>
      <w:r w:rsidR="002123EF" w:rsidRPr="002123EF">
        <w:t xml:space="preserve"> the</w:t>
      </w:r>
      <w:r w:rsidR="002123EF">
        <w:rPr>
          <w:b/>
        </w:rPr>
        <w:t xml:space="preserve"> </w:t>
      </w:r>
      <w:r w:rsidR="002123EF" w:rsidRPr="002123EF">
        <w:rPr>
          <w:b/>
        </w:rPr>
        <w:t>Bed View</w:t>
      </w:r>
      <w:r w:rsidR="002123EF">
        <w:t xml:space="preserve"> layout</w:t>
      </w:r>
      <w:r w:rsidR="009717DB">
        <w:t>–</w:t>
      </w:r>
      <w:r w:rsidR="009717DB" w:rsidRPr="009717DB">
        <w:rPr>
          <w:b/>
        </w:rPr>
        <w:t>Patient</w:t>
      </w:r>
      <w:r w:rsidR="009717DB">
        <w:t xml:space="preserve"> </w:t>
      </w:r>
      <w:r w:rsidR="009717DB" w:rsidRPr="009717DB">
        <w:rPr>
          <w:b/>
        </w:rPr>
        <w:t>Summary</w:t>
      </w:r>
      <w:r w:rsidR="009717DB">
        <w:t xml:space="preserve"> window</w:t>
      </w:r>
    </w:p>
    <w:p w14:paraId="7D117309" w14:textId="685686AE" w:rsidR="002123EF" w:rsidRDefault="00D41E39" w:rsidP="002123EF">
      <w:pPr>
        <w:pStyle w:val="ListBullet"/>
      </w:pPr>
      <w:r>
        <w:t>From</w:t>
      </w:r>
      <w:r w:rsidR="002123EF" w:rsidRPr="002123EF">
        <w:t xml:space="preserve"> the</w:t>
      </w:r>
      <w:r w:rsidR="002123EF">
        <w:rPr>
          <w:b/>
        </w:rPr>
        <w:t xml:space="preserve"> </w:t>
      </w:r>
      <w:r w:rsidR="002123EF" w:rsidRPr="002123EF">
        <w:rPr>
          <w:b/>
        </w:rPr>
        <w:t>Prioritized View</w:t>
      </w:r>
      <w:r w:rsidR="002123EF">
        <w:t xml:space="preserve"> layout</w:t>
      </w:r>
    </w:p>
    <w:p w14:paraId="56B46C4A" w14:textId="30ED20D2" w:rsidR="002123EF" w:rsidRDefault="00D41E39" w:rsidP="002123EF">
      <w:pPr>
        <w:pStyle w:val="ListBullet"/>
      </w:pPr>
      <w:r>
        <w:t>From</w:t>
      </w:r>
      <w:r w:rsidR="002123EF" w:rsidRPr="002123EF">
        <w:t xml:space="preserve"> the</w:t>
      </w:r>
      <w:r w:rsidR="002123EF">
        <w:rPr>
          <w:b/>
        </w:rPr>
        <w:t xml:space="preserve"> </w:t>
      </w:r>
      <w:r w:rsidR="002123EF" w:rsidRPr="002123EF">
        <w:rPr>
          <w:b/>
        </w:rPr>
        <w:t>Global Map View</w:t>
      </w:r>
      <w:r w:rsidR="002123EF">
        <w:t xml:space="preserve"> layout</w:t>
      </w:r>
    </w:p>
    <w:p w14:paraId="00656A63" w14:textId="22F4B714" w:rsidR="002123EF" w:rsidRDefault="002123EF" w:rsidP="002123EF">
      <w:pPr>
        <w:pStyle w:val="ListBullet"/>
      </w:pPr>
      <w:r>
        <w:t xml:space="preserve">Through the </w:t>
      </w:r>
      <w:r w:rsidRPr="002123EF">
        <w:t>global</w:t>
      </w:r>
      <w:r w:rsidRPr="002123EF">
        <w:rPr>
          <w:b/>
        </w:rPr>
        <w:t xml:space="preserve"> Search</w:t>
      </w:r>
      <w:r>
        <w:t xml:space="preserve"> menu</w:t>
      </w:r>
    </w:p>
    <w:p w14:paraId="1C65FB4C" w14:textId="46F92807" w:rsidR="00AF503E" w:rsidRDefault="00AF503E" w:rsidP="000352BD">
      <w:pPr>
        <w:pStyle w:val="Heading2"/>
      </w:pPr>
      <w:bookmarkStart w:id="100" w:name="_Toc25574523"/>
      <w:r>
        <w:t xml:space="preserve">Synchronize </w:t>
      </w:r>
      <w:r w:rsidR="00AC00E1">
        <w:t xml:space="preserve">the Patient Record from </w:t>
      </w:r>
      <w:r w:rsidR="004F1F56">
        <w:t xml:space="preserve">the </w:t>
      </w:r>
      <w:r w:rsidR="000352BD">
        <w:t>Coreo View</w:t>
      </w:r>
      <w:r w:rsidR="00AC00E1">
        <w:t>-</w:t>
      </w:r>
      <w:r>
        <w:t>Bed View Layout</w:t>
      </w:r>
      <w:bookmarkEnd w:id="100"/>
    </w:p>
    <w:p w14:paraId="5A155A33" w14:textId="2EE49062" w:rsidR="000352BD" w:rsidRDefault="000352BD" w:rsidP="000352BD">
      <w:pPr>
        <w:pStyle w:val="CVChapterBodyCopy"/>
      </w:pPr>
      <w:r>
        <w:t xml:space="preserve">In UEE, you can sync a patient record at a time in a unidirectional manner. That is, you can sync a patient record only from the Coreo View application with the same patient record in Coreo Analytics, and not vice versa. </w:t>
      </w:r>
      <w:r w:rsidR="00707B9B">
        <w:t>That is, y</w:t>
      </w:r>
      <w:r>
        <w:t>ou cannot sync a patient record from Coreo Analytics with the patient record in Coreo View.</w:t>
      </w:r>
    </w:p>
    <w:p w14:paraId="00323F95" w14:textId="095DCE98" w:rsidR="000352BD" w:rsidRPr="0026447C" w:rsidRDefault="000352BD" w:rsidP="000352BD">
      <w:pPr>
        <w:pStyle w:val="CVChapterBodyCopy"/>
      </w:pPr>
      <w:r>
        <w:t>Similarly, you can only sync a patient record from the Coreo View application with the same patient record in Coreo Care and not vice versa.</w:t>
      </w:r>
    </w:p>
    <w:p w14:paraId="7FD7AD45" w14:textId="4950609A" w:rsidR="00D41E39" w:rsidRDefault="00D41E39" w:rsidP="00D41E39">
      <w:pPr>
        <w:pStyle w:val="CVChapterBodyCopy"/>
      </w:pPr>
      <w:r>
        <w:t>Follow these steps to synchronize the patient record between Coreo View</w:t>
      </w:r>
      <w:r w:rsidR="004F1D66">
        <w:rPr>
          <w:rFonts w:cs="Calibri"/>
        </w:rPr>
        <w:t>—</w:t>
      </w:r>
      <w:r w:rsidR="00320FFE">
        <w:t>bed view layout</w:t>
      </w:r>
      <w:r>
        <w:t xml:space="preserve"> and Coreo Analytics:</w:t>
      </w:r>
    </w:p>
    <w:p w14:paraId="02C18D59" w14:textId="118EC19E" w:rsidR="00D41E39" w:rsidRDefault="00916656" w:rsidP="00D41E39">
      <w:pPr>
        <w:pStyle w:val="ListNumber"/>
        <w:numPr>
          <w:ilvl w:val="0"/>
          <w:numId w:val="35"/>
        </w:numPr>
      </w:pPr>
      <w:hyperlink w:anchor="_Save_a_2-Panel" w:history="1">
        <w:r w:rsidR="00D41E39">
          <w:rPr>
            <w:rStyle w:val="Hyperlink"/>
            <w:rFonts w:cstheme="minorBidi"/>
          </w:rPr>
          <w:t>C</w:t>
        </w:r>
        <w:r w:rsidR="00D41E39" w:rsidRPr="00D41E39">
          <w:rPr>
            <w:rStyle w:val="Hyperlink"/>
            <w:rFonts w:cstheme="minorBidi"/>
          </w:rPr>
          <w:t>reate a preset</w:t>
        </w:r>
      </w:hyperlink>
      <w:r w:rsidR="00D41E39">
        <w:t xml:space="preserve"> or apply an existing preset with the Coreo View application assigned to a panel and Coreo Analytics to another.</w:t>
      </w:r>
    </w:p>
    <w:p w14:paraId="0A41DF90" w14:textId="2A35C16B" w:rsidR="00D41E39" w:rsidRDefault="001C6771" w:rsidP="00F262C8">
      <w:pPr>
        <w:pStyle w:val="ListNumber"/>
        <w:numPr>
          <w:ilvl w:val="0"/>
          <w:numId w:val="35"/>
        </w:numPr>
      </w:pPr>
      <w:r>
        <w:t>On the b</w:t>
      </w:r>
      <w:r w:rsidR="00DC5425">
        <w:t xml:space="preserve">ed </w:t>
      </w:r>
      <w:r>
        <w:t>v</w:t>
      </w:r>
      <w:r w:rsidR="00DC5425">
        <w:t xml:space="preserve">iew layout, </w:t>
      </w:r>
      <w:r w:rsidR="00F262C8">
        <w:t>s</w:t>
      </w:r>
      <w:r w:rsidR="00DC5425">
        <w:t xml:space="preserve">elect the patient </w:t>
      </w:r>
      <w:r w:rsidR="00C22367">
        <w:t xml:space="preserve">name </w:t>
      </w:r>
      <w:r w:rsidR="00DC5425">
        <w:t xml:space="preserve">that you want to synchronize the record within </w:t>
      </w:r>
      <w:r w:rsidR="00754D1E">
        <w:t xml:space="preserve">the </w:t>
      </w:r>
      <w:r w:rsidR="00DC5425">
        <w:t>Coreo Analytics</w:t>
      </w:r>
      <w:r w:rsidR="00754D1E">
        <w:t xml:space="preserve"> application</w:t>
      </w:r>
      <w:r w:rsidR="00DC5425">
        <w:t xml:space="preserve">. You can use the </w:t>
      </w:r>
      <w:r w:rsidR="00DC5425" w:rsidRPr="00F262C8">
        <w:rPr>
          <w:b/>
        </w:rPr>
        <w:t>Search</w:t>
      </w:r>
      <w:r w:rsidR="00DC5425">
        <w:t xml:space="preserve"> button to search for the patient</w:t>
      </w:r>
      <w:r w:rsidR="00CB4F75">
        <w:t xml:space="preserve"> record</w:t>
      </w:r>
      <w:r w:rsidR="00F262C8">
        <w:t>.</w:t>
      </w:r>
    </w:p>
    <w:p w14:paraId="55ABDB47" w14:textId="4ACD9718" w:rsidR="007A435E" w:rsidRDefault="004F1D66" w:rsidP="001C6771">
      <w:pPr>
        <w:pStyle w:val="CVFigure"/>
      </w:pPr>
      <w:r>
        <w:drawing>
          <wp:inline distT="0" distB="0" distL="0" distR="0" wp14:anchorId="4C2A56EC" wp14:editId="34E2A8D8">
            <wp:extent cx="4829175" cy="3073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218">
                      <a:extLst>
                        <a:ext uri="{28A0092B-C50C-407E-A947-70E740481C1C}">
                          <a14:useLocalDpi xmlns:a14="http://schemas.microsoft.com/office/drawing/2010/main" val="0"/>
                        </a:ext>
                      </a:extLst>
                    </a:blip>
                    <a:stretch>
                      <a:fillRect/>
                    </a:stretch>
                  </pic:blipFill>
                  <pic:spPr>
                    <a:xfrm>
                      <a:off x="0" y="0"/>
                      <a:ext cx="4833051" cy="3075476"/>
                    </a:xfrm>
                    <a:prstGeom prst="rect">
                      <a:avLst/>
                    </a:prstGeom>
                  </pic:spPr>
                </pic:pic>
              </a:graphicData>
            </a:graphic>
          </wp:inline>
        </w:drawing>
      </w:r>
    </w:p>
    <w:p w14:paraId="761A9BE2" w14:textId="50763B26" w:rsidR="007A435E" w:rsidRDefault="00FC0A30" w:rsidP="001C6771">
      <w:pPr>
        <w:pStyle w:val="CVFigureCaption"/>
      </w:pPr>
      <w:r>
        <w:t>Panel 1-</w:t>
      </w:r>
      <w:r w:rsidR="00B14FD8">
        <w:t>Bed View Layout</w:t>
      </w:r>
      <w:r w:rsidR="00371122">
        <w:t>-Searching a Patient</w:t>
      </w:r>
    </w:p>
    <w:p w14:paraId="0722F7EB" w14:textId="7D4304DA" w:rsidR="007A435E" w:rsidRDefault="001C6771" w:rsidP="001C6771">
      <w:pPr>
        <w:pStyle w:val="CVChapterBodyCopyIndent1"/>
      </w:pPr>
      <w:r>
        <w:lastRenderedPageBreak/>
        <w:t xml:space="preserve">The </w:t>
      </w:r>
      <w:r w:rsidRPr="001C6771">
        <w:rPr>
          <w:b/>
        </w:rPr>
        <w:t>Patient Summary</w:t>
      </w:r>
      <w:r>
        <w:t xml:space="preserve"> </w:t>
      </w:r>
      <w:r w:rsidR="000610C2">
        <w:t>window</w:t>
      </w:r>
      <w:r>
        <w:t xml:space="preserve"> opens.</w:t>
      </w:r>
    </w:p>
    <w:p w14:paraId="4F4C26FF" w14:textId="643CA6CE" w:rsidR="007A435E" w:rsidRPr="003B64EA" w:rsidRDefault="003B64EA" w:rsidP="00150501">
      <w:pPr>
        <w:pStyle w:val="CVFigure"/>
      </w:pPr>
      <w:r w:rsidRPr="00150501">
        <w:drawing>
          <wp:inline distT="0" distB="0" distL="0" distR="0" wp14:anchorId="05D80E19" wp14:editId="767434D7">
            <wp:extent cx="4829175" cy="32110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219">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3365568B" w14:textId="7E7B8998" w:rsidR="003B64EA" w:rsidRDefault="004F1D66" w:rsidP="003B64EA">
      <w:pPr>
        <w:pStyle w:val="CVFigureCaption"/>
      </w:pPr>
      <w:r>
        <w:t>Coreo View—</w:t>
      </w:r>
      <w:r w:rsidR="003B64EA">
        <w:t xml:space="preserve">Patient Summary </w:t>
      </w:r>
      <w:r w:rsidR="008973A6">
        <w:t>window</w:t>
      </w:r>
      <w:r>
        <w:t>—</w:t>
      </w:r>
      <w:r w:rsidR="00371122">
        <w:t>Synchronization Button</w:t>
      </w:r>
    </w:p>
    <w:p w14:paraId="4220F45A" w14:textId="1576F137" w:rsidR="003B64EA" w:rsidRDefault="003B64EA" w:rsidP="003B64EA">
      <w:pPr>
        <w:pStyle w:val="ListNumber"/>
      </w:pPr>
      <w:r>
        <w:t xml:space="preserve">Click the </w:t>
      </w:r>
      <w:r w:rsidRPr="003B64EA">
        <w:rPr>
          <w:b/>
        </w:rPr>
        <w:t>Synchronization</w:t>
      </w:r>
      <w:r>
        <w:t xml:space="preserve"> button to </w:t>
      </w:r>
      <w:r w:rsidR="009717DB">
        <w:t xml:space="preserve">fetch the records of the same patient </w:t>
      </w:r>
      <w:r>
        <w:t>in Coreo Analytics.</w:t>
      </w:r>
    </w:p>
    <w:p w14:paraId="1FBA5B74" w14:textId="76DDAA8C" w:rsidR="007A435E" w:rsidRDefault="00B14FD8" w:rsidP="00150501">
      <w:pPr>
        <w:pStyle w:val="CVFigure"/>
      </w:pPr>
      <w:r>
        <w:drawing>
          <wp:inline distT="0" distB="0" distL="0" distR="0" wp14:anchorId="30E4C096" wp14:editId="631C1C28">
            <wp:extent cx="5486400" cy="3373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220">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2796D88" w14:textId="22606DAA" w:rsidR="007A435E" w:rsidRDefault="00A45686" w:rsidP="00150501">
      <w:pPr>
        <w:pStyle w:val="CVFigureCaption"/>
      </w:pPr>
      <w:r>
        <w:t>Synchronized Patient Record</w:t>
      </w:r>
    </w:p>
    <w:p w14:paraId="1ED47DEF" w14:textId="2DB0B32C" w:rsidR="007A435E" w:rsidRDefault="00930DEC" w:rsidP="00930DEC">
      <w:pPr>
        <w:pStyle w:val="CVChapterBodyCopyIndent1"/>
      </w:pPr>
      <w:r>
        <w:lastRenderedPageBreak/>
        <w:t>The details of the patient record that you had synchronized displays in the Coreo Analytics application.</w:t>
      </w:r>
    </w:p>
    <w:p w14:paraId="69CE4DB8" w14:textId="3A29FEC0" w:rsidR="00AC00E1" w:rsidRDefault="00AC00E1" w:rsidP="00AC00E1">
      <w:pPr>
        <w:pStyle w:val="Heading2"/>
      </w:pPr>
      <w:bookmarkStart w:id="101" w:name="_Toc25574524"/>
      <w:r>
        <w:t xml:space="preserve">Synchronize the Patient Record from </w:t>
      </w:r>
      <w:r w:rsidR="004F1F56">
        <w:t xml:space="preserve">the </w:t>
      </w:r>
      <w:r>
        <w:t>Coreo View-Prioritized View Layout</w:t>
      </w:r>
      <w:bookmarkEnd w:id="101"/>
    </w:p>
    <w:p w14:paraId="725D8DCB" w14:textId="0E64EB88" w:rsidR="00AC00E1" w:rsidRDefault="00AC00E1" w:rsidP="00AC00E1">
      <w:pPr>
        <w:pStyle w:val="CVChapterBodyCopy"/>
      </w:pPr>
      <w:r>
        <w:t>Follow these steps to synchronize the patient record between Coreo View</w:t>
      </w:r>
      <w:r>
        <w:rPr>
          <w:rFonts w:cs="Calibri"/>
        </w:rPr>
        <w:t>—</w:t>
      </w:r>
      <w:r>
        <w:t>prioritized view layout and Coreo Analytics:</w:t>
      </w:r>
    </w:p>
    <w:p w14:paraId="4DC3E522" w14:textId="0F8BFF41" w:rsidR="00FC673C" w:rsidRDefault="00916656" w:rsidP="00FC673C">
      <w:pPr>
        <w:pStyle w:val="ListNumber"/>
        <w:numPr>
          <w:ilvl w:val="0"/>
          <w:numId w:val="36"/>
        </w:numPr>
      </w:pPr>
      <w:hyperlink w:anchor="_Save_a_2-Panel" w:history="1">
        <w:r w:rsidR="00FC673C" w:rsidRPr="00FC673C">
          <w:rPr>
            <w:rStyle w:val="Hyperlink"/>
            <w:rFonts w:cstheme="minorBidi"/>
          </w:rPr>
          <w:t>Create a preset</w:t>
        </w:r>
      </w:hyperlink>
      <w:r w:rsidR="00FC673C">
        <w:t xml:space="preserve"> or apply an existing preset with the Coreo View application assigned to a panel and Coreo Analytics to another.</w:t>
      </w:r>
    </w:p>
    <w:p w14:paraId="08CC10CC" w14:textId="2D450467" w:rsidR="00FC673C" w:rsidRDefault="00FC673C" w:rsidP="00FC673C">
      <w:pPr>
        <w:pStyle w:val="ListNumber"/>
        <w:numPr>
          <w:ilvl w:val="0"/>
          <w:numId w:val="36"/>
        </w:numPr>
      </w:pPr>
      <w:r>
        <w:t xml:space="preserve">Click the </w:t>
      </w:r>
      <w:r w:rsidRPr="00FC673C">
        <w:rPr>
          <w:b/>
        </w:rPr>
        <w:t>Prioritized</w:t>
      </w:r>
      <w:r>
        <w:t xml:space="preserve"> </w:t>
      </w:r>
      <w:r w:rsidRPr="00FC673C">
        <w:rPr>
          <w:b/>
        </w:rPr>
        <w:t>View</w:t>
      </w:r>
      <w:r>
        <w:t xml:space="preserve"> button</w:t>
      </w:r>
      <w:r w:rsidR="00CB4F75">
        <w:t xml:space="preserve"> on the header toolbar</w:t>
      </w:r>
      <w:r>
        <w:t xml:space="preserve"> in the Coreo View application to open the prioritized view layout.</w:t>
      </w:r>
    </w:p>
    <w:p w14:paraId="27A3AF2F" w14:textId="06542969" w:rsidR="00FC673C" w:rsidRDefault="00CB4F75" w:rsidP="00FC673C">
      <w:pPr>
        <w:pStyle w:val="CVFigure"/>
      </w:pPr>
      <w:r>
        <w:drawing>
          <wp:inline distT="0" distB="0" distL="0" distR="0" wp14:anchorId="65C56720" wp14:editId="487114B4">
            <wp:extent cx="5486400" cy="37268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221">
                      <a:extLst>
                        <a:ext uri="{28A0092B-C50C-407E-A947-70E740481C1C}">
                          <a14:useLocalDpi xmlns:a14="http://schemas.microsoft.com/office/drawing/2010/main" val="0"/>
                        </a:ext>
                      </a:extLst>
                    </a:blip>
                    <a:stretch>
                      <a:fillRect/>
                    </a:stretch>
                  </pic:blipFill>
                  <pic:spPr>
                    <a:xfrm>
                      <a:off x="0" y="0"/>
                      <a:ext cx="5486400" cy="3726815"/>
                    </a:xfrm>
                    <a:prstGeom prst="rect">
                      <a:avLst/>
                    </a:prstGeom>
                  </pic:spPr>
                </pic:pic>
              </a:graphicData>
            </a:graphic>
          </wp:inline>
        </w:drawing>
      </w:r>
    </w:p>
    <w:p w14:paraId="74A47A91" w14:textId="259904A2" w:rsidR="00FC673C" w:rsidRDefault="008D5CF3" w:rsidP="00FC673C">
      <w:pPr>
        <w:pStyle w:val="CVFigureCaption"/>
      </w:pPr>
      <w:r>
        <w:t xml:space="preserve"> Applications Before Synchronization</w:t>
      </w:r>
    </w:p>
    <w:p w14:paraId="6F3A2C67" w14:textId="6D831554" w:rsidR="00FC673C" w:rsidRDefault="00CB4F75" w:rsidP="00FC673C">
      <w:pPr>
        <w:pStyle w:val="ListNumber"/>
        <w:numPr>
          <w:ilvl w:val="0"/>
          <w:numId w:val="35"/>
        </w:numPr>
      </w:pPr>
      <w:r>
        <w:t>S</w:t>
      </w:r>
      <w:r w:rsidR="00FC673C">
        <w:t>elect the patient</w:t>
      </w:r>
      <w:r w:rsidR="00C22367">
        <w:t xml:space="preserve"> name</w:t>
      </w:r>
      <w:r w:rsidR="00FC673C">
        <w:t xml:space="preserve"> that you want to synchronize the record within</w:t>
      </w:r>
      <w:r w:rsidR="00754D1E">
        <w:t xml:space="preserve"> the</w:t>
      </w:r>
      <w:r w:rsidR="00FC673C">
        <w:t xml:space="preserve"> Coreo Analytics</w:t>
      </w:r>
      <w:r w:rsidR="00754D1E">
        <w:t xml:space="preserve"> application</w:t>
      </w:r>
      <w:r w:rsidR="00FC673C">
        <w:t xml:space="preserve">. You can use the </w:t>
      </w:r>
      <w:r w:rsidR="00FC673C" w:rsidRPr="00F262C8">
        <w:rPr>
          <w:b/>
        </w:rPr>
        <w:t>Search</w:t>
      </w:r>
      <w:r w:rsidR="00FC673C">
        <w:t xml:space="preserve"> button to search for the patient</w:t>
      </w:r>
      <w:r>
        <w:t xml:space="preserve"> record</w:t>
      </w:r>
      <w:r w:rsidR="00FC673C">
        <w:t>.</w:t>
      </w:r>
    </w:p>
    <w:p w14:paraId="3BE3C1AA" w14:textId="77777777" w:rsidR="0027085D" w:rsidRDefault="0027085D">
      <w:pPr>
        <w:spacing w:after="0" w:line="240" w:lineRule="auto"/>
        <w:rPr>
          <w:rFonts w:ascii="Calibri" w:hAnsi="Calibri"/>
        </w:rPr>
      </w:pPr>
      <w:r>
        <w:br w:type="page"/>
      </w:r>
    </w:p>
    <w:p w14:paraId="02F8D458" w14:textId="131F8952" w:rsidR="00754D1E" w:rsidRDefault="00754D1E" w:rsidP="00754D1E">
      <w:pPr>
        <w:pStyle w:val="ListNumber"/>
        <w:numPr>
          <w:ilvl w:val="0"/>
          <w:numId w:val="35"/>
        </w:numPr>
      </w:pPr>
      <w:r>
        <w:lastRenderedPageBreak/>
        <w:t xml:space="preserve">Click the </w:t>
      </w:r>
      <w:r w:rsidRPr="00754D1E">
        <w:rPr>
          <w:b/>
        </w:rPr>
        <w:t>Synchronization</w:t>
      </w:r>
      <w:r>
        <w:t xml:space="preserve"> button to fetch the records of the same patient in Coreo Analytics.</w:t>
      </w:r>
    </w:p>
    <w:p w14:paraId="1A839ECB" w14:textId="1CBA99E3" w:rsidR="007A435E" w:rsidRDefault="00000498" w:rsidP="00000498">
      <w:pPr>
        <w:pStyle w:val="CVFigure"/>
      </w:pPr>
      <w:r>
        <w:drawing>
          <wp:inline distT="0" distB="0" distL="0" distR="0" wp14:anchorId="3DAE4A78" wp14:editId="10C026FA">
            <wp:extent cx="4695825" cy="265770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222">
                      <a:extLst>
                        <a:ext uri="{28A0092B-C50C-407E-A947-70E740481C1C}">
                          <a14:useLocalDpi xmlns:a14="http://schemas.microsoft.com/office/drawing/2010/main" val="0"/>
                        </a:ext>
                      </a:extLst>
                    </a:blip>
                    <a:stretch>
                      <a:fillRect/>
                    </a:stretch>
                  </pic:blipFill>
                  <pic:spPr>
                    <a:xfrm>
                      <a:off x="0" y="0"/>
                      <a:ext cx="4713038" cy="2667449"/>
                    </a:xfrm>
                    <a:prstGeom prst="rect">
                      <a:avLst/>
                    </a:prstGeom>
                  </pic:spPr>
                </pic:pic>
              </a:graphicData>
            </a:graphic>
          </wp:inline>
        </w:drawing>
      </w:r>
    </w:p>
    <w:p w14:paraId="3D40E81D" w14:textId="7AB80045" w:rsidR="00000498" w:rsidRDefault="00000498" w:rsidP="00000498">
      <w:pPr>
        <w:pStyle w:val="CVFigureCaption"/>
      </w:pPr>
      <w:r>
        <w:t>Synchronized Patient Record</w:t>
      </w:r>
      <w:r w:rsidR="00ED73EA">
        <w:t>—Co</w:t>
      </w:r>
      <w:r w:rsidR="004F1F56">
        <w:t>r</w:t>
      </w:r>
      <w:r w:rsidR="00ED73EA">
        <w:t>e</w:t>
      </w:r>
      <w:r w:rsidR="004F1F56">
        <w:t>o</w:t>
      </w:r>
      <w:r w:rsidR="00ED73EA">
        <w:t xml:space="preserve"> View-Prioritized View</w:t>
      </w:r>
    </w:p>
    <w:p w14:paraId="4E89D1C1" w14:textId="77777777" w:rsidR="00F11CCB" w:rsidRDefault="00F11CCB" w:rsidP="00F11CCB">
      <w:pPr>
        <w:pStyle w:val="CVChapterBodyCopyIndent1"/>
      </w:pPr>
      <w:r>
        <w:t>The details of the patient record that you had synchronized displays in the Coreo Analytics application.</w:t>
      </w:r>
    </w:p>
    <w:p w14:paraId="0EF3B129" w14:textId="05CC85F2" w:rsidR="00805B3D" w:rsidRDefault="00805B3D" w:rsidP="00805B3D">
      <w:pPr>
        <w:pStyle w:val="Heading2"/>
      </w:pPr>
      <w:bookmarkStart w:id="102" w:name="_Toc25574525"/>
      <w:r>
        <w:t xml:space="preserve">Synchronize the Patient Record from </w:t>
      </w:r>
      <w:r w:rsidR="004F1F56">
        <w:t xml:space="preserve">the </w:t>
      </w:r>
      <w:r>
        <w:t>Coreo View</w:t>
      </w:r>
      <w:r>
        <w:rPr>
          <w:rFonts w:cs="Calibri"/>
        </w:rPr>
        <w:t>—</w:t>
      </w:r>
      <w:r>
        <w:t>Geo-Map View Layout</w:t>
      </w:r>
      <w:bookmarkEnd w:id="102"/>
    </w:p>
    <w:p w14:paraId="5A1004FE" w14:textId="77777777" w:rsidR="00C22367" w:rsidRDefault="00C22367" w:rsidP="00C22367">
      <w:pPr>
        <w:pStyle w:val="CVChapterBodyCopy"/>
      </w:pPr>
      <w:r>
        <w:t>Follow these steps to synchronize the patient record between Coreo View</w:t>
      </w:r>
      <w:r>
        <w:rPr>
          <w:rFonts w:cs="Calibri"/>
        </w:rPr>
        <w:t>—</w:t>
      </w:r>
      <w:r>
        <w:t>prioritized view layout and Coreo Analytics:</w:t>
      </w:r>
    </w:p>
    <w:p w14:paraId="339C7D49" w14:textId="77777777" w:rsidR="00C22367" w:rsidRDefault="00916656" w:rsidP="00C22367">
      <w:pPr>
        <w:pStyle w:val="ListNumber"/>
        <w:numPr>
          <w:ilvl w:val="0"/>
          <w:numId w:val="37"/>
        </w:numPr>
      </w:pPr>
      <w:hyperlink w:anchor="_Save_a_2-Panel" w:history="1">
        <w:r w:rsidR="00C22367" w:rsidRPr="00C22367">
          <w:rPr>
            <w:rStyle w:val="Hyperlink"/>
            <w:rFonts w:cstheme="minorBidi"/>
          </w:rPr>
          <w:t>Create a preset</w:t>
        </w:r>
      </w:hyperlink>
      <w:r w:rsidR="00C22367">
        <w:t xml:space="preserve"> or apply an existing preset with the Coreo View application assigned to a panel and Coreo Analytics to another.</w:t>
      </w:r>
    </w:p>
    <w:p w14:paraId="4899BC38" w14:textId="77777777" w:rsidR="0027085D" w:rsidRDefault="0027085D">
      <w:pPr>
        <w:spacing w:after="0" w:line="240" w:lineRule="auto"/>
        <w:rPr>
          <w:rFonts w:ascii="Calibri" w:hAnsi="Calibri"/>
        </w:rPr>
      </w:pPr>
      <w:r>
        <w:br w:type="page"/>
      </w:r>
    </w:p>
    <w:p w14:paraId="157F1A69" w14:textId="2DCDBB5D" w:rsidR="00C22367" w:rsidRDefault="00C22367" w:rsidP="00C22367">
      <w:pPr>
        <w:pStyle w:val="ListNumber"/>
        <w:numPr>
          <w:ilvl w:val="0"/>
          <w:numId w:val="36"/>
        </w:numPr>
      </w:pPr>
      <w:r>
        <w:lastRenderedPageBreak/>
        <w:t xml:space="preserve">Click the </w:t>
      </w:r>
      <w:r w:rsidRPr="00FC673C">
        <w:rPr>
          <w:b/>
        </w:rPr>
        <w:t>Prioritized</w:t>
      </w:r>
      <w:r>
        <w:t xml:space="preserve"> </w:t>
      </w:r>
      <w:r w:rsidRPr="00FC673C">
        <w:rPr>
          <w:b/>
        </w:rPr>
        <w:t>View</w:t>
      </w:r>
      <w:r>
        <w:t xml:space="preserve"> button on the header toolbar in the Coreo View application to open the prioritized view layout.</w:t>
      </w:r>
    </w:p>
    <w:p w14:paraId="6FF97A54" w14:textId="720C25A1" w:rsidR="007A435E" w:rsidRDefault="00C22367" w:rsidP="00C22367">
      <w:pPr>
        <w:pStyle w:val="CVFigure"/>
      </w:pPr>
      <w:r>
        <w:drawing>
          <wp:inline distT="0" distB="0" distL="0" distR="0" wp14:anchorId="570C833A" wp14:editId="4DAA96AA">
            <wp:extent cx="4841650" cy="381952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223">
                      <a:extLst>
                        <a:ext uri="{28A0092B-C50C-407E-A947-70E740481C1C}">
                          <a14:useLocalDpi xmlns:a14="http://schemas.microsoft.com/office/drawing/2010/main" val="0"/>
                        </a:ext>
                      </a:extLst>
                    </a:blip>
                    <a:stretch>
                      <a:fillRect/>
                    </a:stretch>
                  </pic:blipFill>
                  <pic:spPr>
                    <a:xfrm>
                      <a:off x="0" y="0"/>
                      <a:ext cx="4877123" cy="3847509"/>
                    </a:xfrm>
                    <a:prstGeom prst="rect">
                      <a:avLst/>
                    </a:prstGeom>
                  </pic:spPr>
                </pic:pic>
              </a:graphicData>
            </a:graphic>
          </wp:inline>
        </w:drawing>
      </w:r>
    </w:p>
    <w:p w14:paraId="621F927B" w14:textId="34D6D096" w:rsidR="007A435E" w:rsidRDefault="008D5CF3" w:rsidP="00C22367">
      <w:pPr>
        <w:pStyle w:val="CVFigureCaption"/>
      </w:pPr>
      <w:r>
        <w:t xml:space="preserve">Applications Before Synchronization </w:t>
      </w:r>
      <w:r w:rsidR="00D11B30">
        <w:drawing>
          <wp:anchor distT="0" distB="0" distL="114300" distR="114300" simplePos="0" relativeHeight="251670528" behindDoc="1" locked="0" layoutInCell="1" allowOverlap="1" wp14:anchorId="5108DBF9" wp14:editId="6915D5A8">
            <wp:simplePos x="0" y="0"/>
            <wp:positionH relativeFrom="column">
              <wp:posOffset>1289649</wp:posOffset>
            </wp:positionH>
            <wp:positionV relativeFrom="paragraph">
              <wp:posOffset>338731</wp:posOffset>
            </wp:positionV>
            <wp:extent cx="196215" cy="189230"/>
            <wp:effectExtent l="0" t="0" r="0" b="0"/>
            <wp:wrapTight wrapText="bothSides">
              <wp:wrapPolygon edited="0">
                <wp:start x="0" y="0"/>
                <wp:lineTo x="0" y="19570"/>
                <wp:lineTo x="18874" y="19570"/>
                <wp:lineTo x="18874" y="0"/>
                <wp:lineTo x="0" y="0"/>
              </wp:wrapPolygon>
            </wp:wrapTight>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C777D4" w14:textId="048251F0" w:rsidR="00C22367" w:rsidRDefault="00C22367" w:rsidP="00C22367">
      <w:pPr>
        <w:pStyle w:val="ListNumber"/>
      </w:pPr>
      <w:r>
        <w:t xml:space="preserve">Click the </w:t>
      </w:r>
      <w:r w:rsidRPr="00C22367">
        <w:rPr>
          <w:b/>
        </w:rPr>
        <w:t>Search</w:t>
      </w:r>
      <w:r>
        <w:t xml:space="preserve"> </w:t>
      </w:r>
      <w:r w:rsidR="00D11B30">
        <w:t>icon</w:t>
      </w:r>
      <w:r>
        <w:t xml:space="preserve"> in the Geo-Map view layout and enter the patient name that you want to synchronize the record within the Coreo Analytics application.</w:t>
      </w:r>
    </w:p>
    <w:p w14:paraId="022557F4" w14:textId="16A09652" w:rsidR="00D11B30" w:rsidRDefault="00D11B30" w:rsidP="00C22367">
      <w:pPr>
        <w:pStyle w:val="ListNumber"/>
      </w:pPr>
      <w:r>
        <w:t xml:space="preserve">Click the </w:t>
      </w:r>
      <w:r w:rsidRPr="00E31395">
        <w:rPr>
          <w:b/>
        </w:rPr>
        <w:t>Search</w:t>
      </w:r>
      <w:r>
        <w:t xml:space="preserve"> button to display the </w:t>
      </w:r>
      <w:r w:rsidR="00E31395">
        <w:t xml:space="preserve">patient </w:t>
      </w:r>
      <w:r>
        <w:t xml:space="preserve">details on the </w:t>
      </w:r>
      <w:r w:rsidR="00E31395">
        <w:t>Geo-Map view layout.</w:t>
      </w:r>
    </w:p>
    <w:p w14:paraId="30C1AF34" w14:textId="77777777" w:rsidR="0027085D" w:rsidRDefault="0027085D">
      <w:pPr>
        <w:spacing w:after="0" w:line="240" w:lineRule="auto"/>
        <w:rPr>
          <w:rFonts w:ascii="Calibri" w:hAnsi="Calibri"/>
        </w:rPr>
      </w:pPr>
      <w:r>
        <w:br w:type="page"/>
      </w:r>
    </w:p>
    <w:p w14:paraId="3A4CF415" w14:textId="61CDD718" w:rsidR="00C22367" w:rsidRDefault="00C22367" w:rsidP="00C22367">
      <w:pPr>
        <w:pStyle w:val="ListNumber"/>
      </w:pPr>
      <w:r>
        <w:lastRenderedPageBreak/>
        <w:t xml:space="preserve">Click the </w:t>
      </w:r>
      <w:r w:rsidRPr="00754D1E">
        <w:rPr>
          <w:b/>
        </w:rPr>
        <w:t>Synchronization</w:t>
      </w:r>
      <w:r>
        <w:t xml:space="preserve"> button to fetch the records of the same patient in Coreo Analytics.</w:t>
      </w:r>
    </w:p>
    <w:p w14:paraId="4718DDB1" w14:textId="5C39206A" w:rsidR="00ED73EA" w:rsidRDefault="00ED73EA" w:rsidP="00ED73EA">
      <w:pPr>
        <w:pStyle w:val="CVFigure"/>
      </w:pPr>
      <w:r>
        <w:drawing>
          <wp:inline distT="0" distB="0" distL="0" distR="0" wp14:anchorId="169D60FF" wp14:editId="7D74E1E5">
            <wp:extent cx="4659783" cy="287892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225">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2EE244B5" w14:textId="6769DC8A" w:rsidR="00ED73EA" w:rsidRDefault="007B5DFB" w:rsidP="00ED73EA">
      <w:pPr>
        <w:pStyle w:val="CVFigureCaption"/>
      </w:pPr>
      <w:r>
        <w:t>Synchronized Patient Record—Cor</w:t>
      </w:r>
      <w:r w:rsidR="00ED73EA">
        <w:t>e</w:t>
      </w:r>
      <w:r>
        <w:t>o</w:t>
      </w:r>
      <w:r w:rsidR="00ED73EA">
        <w:t xml:space="preserve"> View-</w:t>
      </w:r>
      <w:r w:rsidR="003F19F3">
        <w:t>Geo-Map</w:t>
      </w:r>
      <w:r w:rsidR="00ED73EA">
        <w:t xml:space="preserve"> View</w:t>
      </w:r>
    </w:p>
    <w:p w14:paraId="1699ED60" w14:textId="50F6B01D" w:rsidR="00C61721" w:rsidRDefault="00C61721" w:rsidP="00C61721">
      <w:pPr>
        <w:pStyle w:val="CVChapterBodyCopyIndent1"/>
      </w:pPr>
      <w:r>
        <w:t>The details of the patient record that you had synchronized displays in the Coreo Analytics application.</w:t>
      </w:r>
    </w:p>
    <w:p w14:paraId="35214CDE" w14:textId="77777777" w:rsidR="00DA5851" w:rsidRPr="00DA5851" w:rsidRDefault="00DA5851" w:rsidP="00DA5851"/>
    <w:p w14:paraId="76B36781" w14:textId="0190B7DD" w:rsidR="002724B1" w:rsidRDefault="002724B1" w:rsidP="006F28FF">
      <w:pPr>
        <w:pStyle w:val="ChapterBodyCopy"/>
        <w:sectPr w:rsidR="002724B1" w:rsidSect="00A44AA2">
          <w:footerReference w:type="even" r:id="rId226"/>
          <w:pgSz w:w="12240" w:h="15840"/>
          <w:pgMar w:top="1440" w:right="1800" w:bottom="1440" w:left="1800" w:header="720" w:footer="720" w:gutter="0"/>
          <w:cols w:space="720"/>
        </w:sectPr>
      </w:pPr>
    </w:p>
    <w:p w14:paraId="1FBAFAB5" w14:textId="77777777" w:rsidR="00630E08" w:rsidRDefault="00630E08" w:rsidP="00630E08">
      <w:pPr>
        <w:pStyle w:val="CVHeading1Underline"/>
        <w:numPr>
          <w:ilvl w:val="0"/>
          <w:numId w:val="17"/>
        </w:numPr>
        <w:tabs>
          <w:tab w:val="clear" w:pos="360"/>
          <w:tab w:val="num" w:pos="567"/>
        </w:tabs>
        <w:ind w:left="426" w:hanging="426"/>
      </w:pPr>
      <w:bookmarkStart w:id="103" w:name="_Toc24106684"/>
      <w:bookmarkStart w:id="104" w:name="_Toc25574526"/>
      <w:r>
        <w:lastRenderedPageBreak/>
        <w:t>Glossary</w:t>
      </w:r>
      <w:bookmarkEnd w:id="103"/>
      <w:bookmarkEnd w:id="104"/>
    </w:p>
    <w:p w14:paraId="115CABB4" w14:textId="77777777" w:rsidR="0029704C" w:rsidRPr="00EC7921" w:rsidRDefault="0029704C" w:rsidP="00701DB7">
      <w:pPr>
        <w:pStyle w:val="CVChapterBodyCopy"/>
        <w:rPr>
          <w:rFonts w:cs="Calibri"/>
          <w:b/>
          <w:color w:val="000000"/>
        </w:rPr>
      </w:pPr>
      <w:r>
        <w:rPr>
          <w:rFonts w:cs="Calibri"/>
          <w:b/>
          <w:color w:val="000000"/>
        </w:rPr>
        <w:t xml:space="preserve">Configuration: </w:t>
      </w:r>
      <w:r w:rsidRPr="00701DB7">
        <w:rPr>
          <w:rFonts w:cs="Calibri"/>
          <w:color w:val="000000"/>
        </w:rPr>
        <w:t>An arrangement in which the user can assign individual applications to different panels; The arrangement depends on the name of the application (such as Coreo View and Coreo Analytics), the number of panels (2-panels or 3-panels), and the order in which you assign them in the Display Settings window.</w:t>
      </w:r>
    </w:p>
    <w:p w14:paraId="2B33DAB4" w14:textId="77777777" w:rsidR="0029704C" w:rsidRPr="00EC7921" w:rsidRDefault="0029704C" w:rsidP="00701DB7">
      <w:pPr>
        <w:pStyle w:val="CVChapterBodyCopy"/>
        <w:rPr>
          <w:rFonts w:cs="Calibri"/>
          <w:b/>
          <w:color w:val="000000"/>
        </w:rPr>
      </w:pPr>
      <w:r>
        <w:rPr>
          <w:rFonts w:cs="Calibri"/>
          <w:b/>
          <w:color w:val="000000"/>
        </w:rPr>
        <w:t xml:space="preserve">Coreo UEE: </w:t>
      </w:r>
      <w:r w:rsidRPr="00701DB7">
        <w:rPr>
          <w:rFonts w:cs="Calibri"/>
          <w:color w:val="000000"/>
        </w:rPr>
        <w:t>A Coreo ecosystem application that helps the users to view those applications in a single panel/monitor or in two panels/monitors or three panels/monitors that ar</w:t>
      </w:r>
      <w:r>
        <w:rPr>
          <w:rFonts w:cs="Calibri"/>
          <w:color w:val="000000"/>
        </w:rPr>
        <w:t xml:space="preserve">e accessible through the </w:t>
      </w:r>
      <w:r w:rsidRPr="00701DB7">
        <w:rPr>
          <w:rFonts w:cs="Calibri"/>
          <w:color w:val="000000"/>
        </w:rPr>
        <w:t>Okta single sign-on account.</w:t>
      </w:r>
    </w:p>
    <w:p w14:paraId="7F59FBB6" w14:textId="77777777" w:rsidR="0029704C" w:rsidRPr="00E4107D" w:rsidRDefault="0029704C" w:rsidP="003E33E7">
      <w:pPr>
        <w:pStyle w:val="CVChapterBodyCopy"/>
        <w:rPr>
          <w:rFonts w:cs="Calibri"/>
          <w:b/>
          <w:color w:val="000000"/>
        </w:rPr>
      </w:pPr>
      <w:r w:rsidRPr="0096263B">
        <w:rPr>
          <w:rFonts w:cs="Calibri"/>
          <w:b/>
          <w:color w:val="000000"/>
        </w:rPr>
        <w:t>Multi-panel mode</w:t>
      </w:r>
      <w:r>
        <w:rPr>
          <w:rFonts w:cs="Calibri"/>
          <w:color w:val="000000"/>
        </w:rPr>
        <w:t xml:space="preserve">: The monitor screen </w:t>
      </w:r>
      <w:r w:rsidRPr="00701DB7">
        <w:rPr>
          <w:rFonts w:cs="Calibri"/>
          <w:color w:val="000000"/>
        </w:rPr>
        <w:t>displaying the application</w:t>
      </w:r>
      <w:r>
        <w:rPr>
          <w:rFonts w:cs="Calibri"/>
          <w:color w:val="000000"/>
        </w:rPr>
        <w:t>(s)</w:t>
      </w:r>
      <w:r w:rsidRPr="00701DB7">
        <w:rPr>
          <w:rFonts w:cs="Calibri"/>
          <w:color w:val="000000"/>
        </w:rPr>
        <w:t xml:space="preserve"> in </w:t>
      </w:r>
      <w:r>
        <w:rPr>
          <w:rFonts w:cs="Calibri"/>
          <w:color w:val="000000"/>
        </w:rPr>
        <w:t>two</w:t>
      </w:r>
      <w:r w:rsidRPr="00701DB7">
        <w:rPr>
          <w:rFonts w:cs="Calibri"/>
          <w:color w:val="000000"/>
        </w:rPr>
        <w:t xml:space="preserve"> panel</w:t>
      </w:r>
      <w:r>
        <w:rPr>
          <w:rFonts w:cs="Calibri"/>
          <w:color w:val="000000"/>
        </w:rPr>
        <w:t>s or three panels</w:t>
      </w:r>
    </w:p>
    <w:p w14:paraId="3A1A6A88" w14:textId="77777777" w:rsidR="0029704C" w:rsidRPr="00701DB7" w:rsidRDefault="0029704C" w:rsidP="00E4107D">
      <w:pPr>
        <w:pStyle w:val="CVChapterBodyCopy"/>
        <w:rPr>
          <w:rFonts w:cs="Calibri"/>
          <w:color w:val="000000"/>
        </w:rPr>
      </w:pPr>
      <w:r w:rsidRPr="00701DB7">
        <w:rPr>
          <w:rFonts w:cs="Calibri"/>
          <w:b/>
          <w:color w:val="000000"/>
        </w:rPr>
        <w:t>Multi-panel mode</w:t>
      </w:r>
      <w:r>
        <w:rPr>
          <w:rFonts w:cs="Calibri"/>
          <w:b/>
          <w:color w:val="000000"/>
        </w:rPr>
        <w:t xml:space="preserve">: </w:t>
      </w:r>
      <w:r w:rsidRPr="00701DB7">
        <w:rPr>
          <w:rFonts w:cs="Calibri"/>
          <w:color w:val="000000"/>
        </w:rPr>
        <w:t>The monitor screen displaying two different applications in two panels or three different applications in three panels, even with the flexibility of leaving one or two blank panels</w:t>
      </w:r>
    </w:p>
    <w:p w14:paraId="2275AF29" w14:textId="05F6EEDE" w:rsidR="0029704C" w:rsidRPr="00EC7921" w:rsidRDefault="0029704C" w:rsidP="00701DB7">
      <w:pPr>
        <w:pStyle w:val="CVChapterBodyCopy"/>
        <w:rPr>
          <w:rFonts w:cs="Calibri"/>
          <w:b/>
          <w:color w:val="000000"/>
        </w:rPr>
      </w:pPr>
      <w:r>
        <w:rPr>
          <w:rFonts w:cs="Calibri"/>
          <w:b/>
          <w:color w:val="000000"/>
        </w:rPr>
        <w:t xml:space="preserve">Panel: </w:t>
      </w:r>
      <w:r w:rsidRPr="00701DB7">
        <w:rPr>
          <w:rFonts w:cs="Calibri"/>
          <w:color w:val="000000"/>
        </w:rPr>
        <w:t>A standard screen monitor or a widescreen monitor</w:t>
      </w:r>
      <w:r>
        <w:rPr>
          <w:rFonts w:cs="Calibri"/>
          <w:color w:val="000000"/>
        </w:rPr>
        <w:t>. The terms ‘panel’ and ‘monitor’ are used interchangeably</w:t>
      </w:r>
      <w:r w:rsidR="008A0012">
        <w:rPr>
          <w:rFonts w:cs="Calibri"/>
          <w:color w:val="000000"/>
        </w:rPr>
        <w:t xml:space="preserve"> in certain context, when the panel displays on the monitor screen</w:t>
      </w:r>
      <w:r>
        <w:rPr>
          <w:rFonts w:cs="Calibri"/>
          <w:color w:val="000000"/>
        </w:rPr>
        <w:t>.</w:t>
      </w:r>
    </w:p>
    <w:p w14:paraId="17CD83E0" w14:textId="77777777" w:rsidR="0029704C" w:rsidRDefault="0029704C" w:rsidP="00701DB7">
      <w:pPr>
        <w:pStyle w:val="CVChapterBodyCopy"/>
        <w:rPr>
          <w:rFonts w:cs="Calibri"/>
          <w:color w:val="000000"/>
        </w:rPr>
      </w:pPr>
      <w:r>
        <w:rPr>
          <w:rFonts w:cs="Calibri"/>
          <w:b/>
          <w:color w:val="000000"/>
        </w:rPr>
        <w:t xml:space="preserve">Single-panel mode: </w:t>
      </w:r>
      <w:r w:rsidRPr="00701DB7">
        <w:rPr>
          <w:rFonts w:cs="Calibri"/>
          <w:color w:val="000000"/>
        </w:rPr>
        <w:t>The monitor screen displaying the application in one panel</w:t>
      </w:r>
      <w:r>
        <w:rPr>
          <w:rFonts w:cs="Calibri"/>
          <w:color w:val="000000"/>
        </w:rPr>
        <w:t>. The terms ‘panel mode’ and ‘panel view’ are used interchangeably in this guide</w:t>
      </w:r>
    </w:p>
    <w:p w14:paraId="4248E2E5" w14:textId="77777777" w:rsidR="0029704C" w:rsidRDefault="0029704C" w:rsidP="00E4107D">
      <w:pPr>
        <w:pStyle w:val="CVChapterBodyCopy"/>
        <w:rPr>
          <w:rFonts w:cs="Calibri"/>
          <w:color w:val="000000"/>
        </w:rPr>
      </w:pPr>
      <w:r w:rsidRPr="00701DB7">
        <w:rPr>
          <w:rFonts w:cs="Calibri"/>
          <w:b/>
          <w:color w:val="000000"/>
        </w:rPr>
        <w:t>User</w:t>
      </w:r>
      <w:r>
        <w:rPr>
          <w:rFonts w:cs="Calibri"/>
          <w:b/>
          <w:color w:val="000000"/>
        </w:rPr>
        <w:t xml:space="preserve">: </w:t>
      </w:r>
      <w:r w:rsidRPr="00701DB7">
        <w:rPr>
          <w:rFonts w:cs="Calibri"/>
          <w:color w:val="000000"/>
        </w:rPr>
        <w:t>The person who uses the Coreo UEE application</w:t>
      </w:r>
    </w:p>
    <w:p w14:paraId="5213ED2F" w14:textId="670A01BC" w:rsidR="00701DB7" w:rsidRDefault="00701DB7" w:rsidP="00630E08">
      <w:pPr>
        <w:pStyle w:val="CVChapterBodyCopy"/>
        <w:rPr>
          <w:rFonts w:cs="Calibri"/>
          <w:color w:val="000000"/>
        </w:rPr>
      </w:pPr>
    </w:p>
    <w:p w14:paraId="05F165EA" w14:textId="77777777" w:rsidR="00701DB7" w:rsidRDefault="00701DB7" w:rsidP="00630E08">
      <w:pPr>
        <w:pStyle w:val="CVChapterBodyCopy"/>
        <w:rPr>
          <w:rFonts w:cs="Calibri"/>
          <w:color w:val="000000"/>
        </w:rPr>
        <w:sectPr w:rsidR="00701DB7" w:rsidSect="005A0B49">
          <w:headerReference w:type="even" r:id="rId227"/>
          <w:pgSz w:w="12240" w:h="15840"/>
          <w:pgMar w:top="1440" w:right="1800" w:bottom="1440" w:left="1800" w:header="720" w:footer="720" w:gutter="0"/>
          <w:cols w:space="720"/>
        </w:sectPr>
      </w:pPr>
    </w:p>
    <w:p w14:paraId="7A5DEA7F" w14:textId="77777777" w:rsidR="00630E08" w:rsidRDefault="00630E08" w:rsidP="00630E08">
      <w:pPr>
        <w:pStyle w:val="CVHeading1Underline"/>
        <w:numPr>
          <w:ilvl w:val="0"/>
          <w:numId w:val="17"/>
        </w:numPr>
        <w:tabs>
          <w:tab w:val="clear" w:pos="360"/>
          <w:tab w:val="num" w:pos="567"/>
        </w:tabs>
        <w:ind w:left="426" w:hanging="426"/>
      </w:pPr>
      <w:bookmarkStart w:id="105" w:name="_Toc24106685"/>
      <w:bookmarkStart w:id="106" w:name="_Toc25574527"/>
      <w:commentRangeStart w:id="107"/>
      <w:r>
        <w:lastRenderedPageBreak/>
        <w:t>Index</w:t>
      </w:r>
      <w:bookmarkEnd w:id="105"/>
      <w:commentRangeEnd w:id="107"/>
      <w:r w:rsidR="007C75D6">
        <w:rPr>
          <w:rStyle w:val="CommentReference"/>
          <w:rFonts w:asciiTheme="minorHAnsi" w:eastAsiaTheme="minorHAnsi" w:hAnsiTheme="minorHAnsi" w:cstheme="minorBidi"/>
          <w:b w:val="0"/>
          <w:color w:val="auto"/>
          <w:lang w:eastAsia="en-US"/>
        </w:rPr>
        <w:commentReference w:id="107"/>
      </w:r>
      <w:bookmarkEnd w:id="106"/>
    </w:p>
    <w:p w14:paraId="7FFA052A" w14:textId="77777777" w:rsidR="00630E08" w:rsidRDefault="00630E08" w:rsidP="00630E08">
      <w:pPr>
        <w:pStyle w:val="CVChapterBodyCopy"/>
        <w:rPr>
          <w:rFonts w:cs="Calibri"/>
          <w:color w:val="000000"/>
        </w:rPr>
      </w:pPr>
      <w:r>
        <w:rPr>
          <w:rFonts w:cs="Calibri"/>
          <w:color w:val="000000"/>
        </w:rPr>
        <w:t>[Depending on the size or complexity of the final document, insert an index to assist the user in locating specific information. Index entries correspond to tags or categories, and are useful in navigating long books.]</w:t>
      </w:r>
    </w:p>
    <w:p w14:paraId="35A5265A"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1BBD1B8C"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40D67CF6"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7F84BE8F"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228F61F2"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0E511C9A" w14:textId="15D949DD" w:rsidR="00507F47" w:rsidRDefault="00507F47" w:rsidP="00630E08">
      <w:pPr>
        <w:pStyle w:val="CVChapterBodyCopy"/>
      </w:pPr>
    </w:p>
    <w:sectPr w:rsidR="00507F47" w:rsidSect="005A0B49">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Pavan Rasquinha" w:date="2019-10-11T11:04:00Z" w:initials="PR">
    <w:p w14:paraId="76F6BBBD" w14:textId="3B5E97D1" w:rsidR="00707B15" w:rsidRDefault="00707B15">
      <w:pPr>
        <w:pStyle w:val="CommentText"/>
      </w:pPr>
      <w:r>
        <w:rPr>
          <w:rStyle w:val="CommentReference"/>
        </w:rPr>
        <w:annotationRef/>
      </w:r>
      <w:r w:rsidR="00BE2C82">
        <w:rPr>
          <w:rStyle w:val="CommentReference"/>
        </w:rPr>
        <w:t xml:space="preserve">This has been replaced </w:t>
      </w:r>
      <w:r w:rsidR="00F22D90">
        <w:rPr>
          <w:rStyle w:val="CommentReference"/>
        </w:rPr>
        <w:t>with the content sent by Navvis in the working draft.</w:t>
      </w:r>
      <w:bookmarkStart w:id="2" w:name="_GoBack"/>
      <w:bookmarkEnd w:id="2"/>
    </w:p>
  </w:comment>
  <w:comment w:id="6" w:author="Pavan Rasquinha [2]" w:date="2019-12-23T14:32:00Z" w:initials="PR">
    <w:p w14:paraId="788499D2" w14:textId="21D61019" w:rsidR="00707B15" w:rsidRDefault="00707B15">
      <w:pPr>
        <w:pStyle w:val="CommentText"/>
      </w:pPr>
      <w:r>
        <w:rPr>
          <w:rStyle w:val="CommentReference"/>
        </w:rPr>
        <w:annotationRef/>
      </w:r>
      <w:r w:rsidRPr="00954EC8">
        <w:rPr>
          <w:highlight w:val="green"/>
        </w:rPr>
        <w:t>Feedback Incorporated</w:t>
      </w:r>
    </w:p>
  </w:comment>
  <w:comment w:id="10" w:author="Joshua Wilson" w:date="2019-12-20T09:04:00Z" w:initials="JW">
    <w:p w14:paraId="43420C3B" w14:textId="1A3FBDC4" w:rsidR="00707B15" w:rsidRDefault="00707B15">
      <w:pPr>
        <w:pStyle w:val="CommentText"/>
      </w:pPr>
      <w:r>
        <w:rPr>
          <w:rStyle w:val="CommentReference"/>
        </w:rPr>
        <w:annotationRef/>
      </w:r>
      <w:r>
        <w:t>Globally replace Navvis &amp; Company, LLC with Navvis Healthcare</w:t>
      </w:r>
    </w:p>
  </w:comment>
  <w:comment w:id="11" w:author="Pavan Rasquinha [2]" w:date="2019-12-23T14:37:00Z" w:initials="PR">
    <w:p w14:paraId="0D2EE437" w14:textId="3F7466A2" w:rsidR="00707B15" w:rsidRDefault="00707B15">
      <w:pPr>
        <w:pStyle w:val="CommentText"/>
      </w:pPr>
      <w:r>
        <w:rPr>
          <w:rStyle w:val="CommentReference"/>
        </w:rPr>
        <w:annotationRef/>
      </w:r>
      <w:r w:rsidRPr="00AA0B17">
        <w:rPr>
          <w:highlight w:val="green"/>
        </w:rPr>
        <w:t>Replaced with ‘Navvis Healthcare’ but have retained in context with UI names</w:t>
      </w:r>
    </w:p>
  </w:comment>
  <w:comment w:id="13" w:author="Pavan Rasquinha [2]" w:date="2019-11-14T19:08:00Z" w:initials="PR">
    <w:p w14:paraId="414D3D95" w14:textId="48AE2A81" w:rsidR="00707B15" w:rsidRDefault="00707B15">
      <w:pPr>
        <w:pStyle w:val="CommentText"/>
      </w:pPr>
      <w:r>
        <w:rPr>
          <w:rStyle w:val="CommentReference"/>
        </w:rPr>
        <w:annotationRef/>
      </w:r>
      <w:r w:rsidRPr="00B87A7D">
        <w:rPr>
          <w:highlight w:val="green"/>
        </w:rPr>
        <w:t>Include the name of other user guides</w:t>
      </w:r>
    </w:p>
  </w:comment>
  <w:comment w:id="15" w:author="Jad Jaber" w:date="2019-12-20T14:15:00Z" w:initials="JJ">
    <w:p w14:paraId="7122BC35" w14:textId="77777777" w:rsidR="00707B15" w:rsidRDefault="00707B15">
      <w:pPr>
        <w:pStyle w:val="CommentText"/>
      </w:pPr>
      <w:r>
        <w:rPr>
          <w:rStyle w:val="CommentReference"/>
        </w:rPr>
        <w:annotationRef/>
      </w:r>
      <w:r>
        <w:t>Is this the correct verbiage we would like used?</w:t>
      </w:r>
    </w:p>
    <w:p w14:paraId="5EED5645" w14:textId="1E4FA281" w:rsidR="00707B15" w:rsidRDefault="00707B15">
      <w:pPr>
        <w:pStyle w:val="CommentText"/>
      </w:pPr>
      <w:r>
        <w:t xml:space="preserve"> </w:t>
      </w:r>
    </w:p>
  </w:comment>
  <w:comment w:id="16" w:author="Pavan Rasquinha [2]" w:date="2019-12-23T15:00:00Z" w:initials="PR">
    <w:p w14:paraId="78E569EE" w14:textId="07839896" w:rsidR="00707B15" w:rsidRDefault="00707B15">
      <w:pPr>
        <w:pStyle w:val="CommentText"/>
      </w:pPr>
      <w:r>
        <w:rPr>
          <w:rStyle w:val="CommentReference"/>
        </w:rPr>
        <w:annotationRef/>
      </w:r>
      <w:r w:rsidRPr="00AA0B17">
        <w:rPr>
          <w:highlight w:val="green"/>
        </w:rPr>
        <w:t>Changed to “users”</w:t>
      </w:r>
    </w:p>
  </w:comment>
  <w:comment w:id="17" w:author="Jad Jaber" w:date="2019-12-20T14:19:00Z" w:initials="JJ">
    <w:p w14:paraId="7019EC9A" w14:textId="39776D04" w:rsidR="00707B15" w:rsidRDefault="00707B15">
      <w:pPr>
        <w:pStyle w:val="CommentText"/>
      </w:pPr>
      <w:r>
        <w:rPr>
          <w:rStyle w:val="CommentReference"/>
        </w:rPr>
        <w:annotationRef/>
      </w:r>
      <w:r>
        <w:t>See comment above</w:t>
      </w:r>
    </w:p>
  </w:comment>
  <w:comment w:id="18" w:author="Pavan Rasquinha [2]" w:date="2019-12-23T15:03:00Z" w:initials="PR">
    <w:p w14:paraId="08044397" w14:textId="79129851" w:rsidR="00707B15" w:rsidRDefault="00707B15">
      <w:pPr>
        <w:pStyle w:val="CommentText"/>
      </w:pPr>
      <w:r>
        <w:rPr>
          <w:rStyle w:val="CommentReference"/>
        </w:rPr>
        <w:annotationRef/>
      </w:r>
      <w:r w:rsidRPr="00AA0B17">
        <w:rPr>
          <w:highlight w:val="green"/>
        </w:rPr>
        <w:t>Changed to “users”</w:t>
      </w:r>
    </w:p>
  </w:comment>
  <w:comment w:id="20" w:author="Pavan Rasquinha [2]" w:date="2019-10-31T19:37:00Z" w:initials="PR">
    <w:p w14:paraId="63B9AD47" w14:textId="152F7F56" w:rsidR="00707B15" w:rsidRDefault="00707B15">
      <w:pPr>
        <w:pStyle w:val="CommentText"/>
      </w:pPr>
      <w:r>
        <w:rPr>
          <w:rStyle w:val="CommentReference"/>
        </w:rPr>
        <w:annotationRef/>
      </w:r>
      <w:r w:rsidRPr="00FB3D08">
        <w:rPr>
          <w:highlight w:val="green"/>
        </w:rPr>
        <w:t>Shall be updated before the final PDF generation</w:t>
      </w:r>
    </w:p>
  </w:comment>
  <w:comment w:id="26" w:author="Jad Jaber" w:date="2019-12-20T14:48:00Z" w:initials="JJ">
    <w:p w14:paraId="6E628C31" w14:textId="3CFAC6CD" w:rsidR="00707B15" w:rsidRDefault="00707B15">
      <w:pPr>
        <w:pStyle w:val="CommentText"/>
      </w:pPr>
      <w:r>
        <w:rPr>
          <w:rStyle w:val="CommentReference"/>
        </w:rPr>
        <w:annotationRef/>
      </w:r>
      <w:r w:rsidRPr="00A34291">
        <w:t>Verify is this Navvis or Okta Admin?</w:t>
      </w:r>
    </w:p>
  </w:comment>
  <w:comment w:id="27" w:author="Pavan Rasquinha [2]" w:date="2019-12-23T15:17:00Z" w:initials="PR">
    <w:p w14:paraId="3CAB4D09" w14:textId="6429BB9B" w:rsidR="00707B15" w:rsidRDefault="00707B15">
      <w:pPr>
        <w:pStyle w:val="CommentText"/>
      </w:pPr>
      <w:r>
        <w:rPr>
          <w:rStyle w:val="CommentReference"/>
        </w:rPr>
        <w:annotationRef/>
      </w:r>
      <w:r w:rsidRPr="007C3B14">
        <w:rPr>
          <w:highlight w:val="green"/>
        </w:rPr>
        <w:t>Changing Okta Admin to Navvis Admin</w:t>
      </w:r>
      <w:r w:rsidR="00A34291">
        <w:t xml:space="preserve"> </w:t>
      </w:r>
      <w:r w:rsidR="00A34291" w:rsidRPr="00A34291">
        <w:rPr>
          <w:highlight w:val="green"/>
        </w:rPr>
        <w:t>through the document</w:t>
      </w:r>
    </w:p>
  </w:comment>
  <w:comment w:id="29" w:author="Jad Jaber" w:date="2019-12-20T14:50:00Z" w:initials="JJ">
    <w:p w14:paraId="7BA9743F" w14:textId="1CA5514B" w:rsidR="00707B15" w:rsidRDefault="00707B15">
      <w:pPr>
        <w:pStyle w:val="CommentText"/>
      </w:pPr>
      <w:r>
        <w:rPr>
          <w:rStyle w:val="CommentReference"/>
        </w:rPr>
        <w:annotationRef/>
      </w:r>
      <w:r w:rsidRPr="00F2075E">
        <w:t>Verify Okta vs Navvis Admin</w:t>
      </w:r>
    </w:p>
  </w:comment>
  <w:comment w:id="30" w:author="Pavan Rasquinha [2]" w:date="2019-12-27T18:55:00Z" w:initials="PR">
    <w:p w14:paraId="4D0EA0B4" w14:textId="6DCAC84B" w:rsidR="00F2075E" w:rsidRDefault="00F2075E">
      <w:pPr>
        <w:pStyle w:val="CommentText"/>
      </w:pPr>
      <w:r>
        <w:rPr>
          <w:rStyle w:val="CommentReference"/>
        </w:rPr>
        <w:annotationRef/>
      </w:r>
      <w:r w:rsidRPr="007C3B14">
        <w:rPr>
          <w:highlight w:val="green"/>
        </w:rPr>
        <w:t>Changing Okta Admin to Navvis Admin</w:t>
      </w:r>
      <w:r>
        <w:t xml:space="preserve"> </w:t>
      </w:r>
      <w:r w:rsidRPr="00A34291">
        <w:rPr>
          <w:highlight w:val="green"/>
        </w:rPr>
        <w:t>through the document</w:t>
      </w:r>
    </w:p>
  </w:comment>
  <w:comment w:id="32" w:author="Pavan Rasquinha [2]" w:date="2019-12-27T02:30:00Z" w:initials="PR">
    <w:p w14:paraId="1B3E40A3" w14:textId="77777777" w:rsidR="0072396B" w:rsidRPr="0072396B" w:rsidRDefault="00707B15" w:rsidP="0072396B">
      <w:pPr>
        <w:pStyle w:val="CommentText"/>
        <w:rPr>
          <w:b/>
          <w:color w:val="FF0000"/>
        </w:rPr>
      </w:pPr>
      <w:r>
        <w:rPr>
          <w:rStyle w:val="CommentReference"/>
        </w:rPr>
        <w:annotationRef/>
      </w:r>
      <w:r w:rsidR="0072396B" w:rsidRPr="0072396B">
        <w:rPr>
          <w:b/>
          <w:color w:val="FF0000"/>
        </w:rPr>
        <w:t>Organization’s sign-in page is navvis.okta.com as per the email.</w:t>
      </w:r>
    </w:p>
    <w:p w14:paraId="3E427FDC" w14:textId="77777777" w:rsidR="0072396B" w:rsidRPr="0072396B" w:rsidRDefault="0072396B" w:rsidP="0072396B">
      <w:pPr>
        <w:pStyle w:val="CommentText"/>
        <w:rPr>
          <w:b/>
          <w:color w:val="FF0000"/>
        </w:rPr>
      </w:pPr>
    </w:p>
    <w:p w14:paraId="6B79866C" w14:textId="1830022D" w:rsidR="00707B15" w:rsidRDefault="0072396B" w:rsidP="0072396B">
      <w:pPr>
        <w:pStyle w:val="CommentText"/>
      </w:pPr>
      <w:r w:rsidRPr="0072396B">
        <w:rPr>
          <w:b/>
          <w:color w:val="FF0000"/>
        </w:rPr>
        <w:t>Should this be changed to login.coreohealth.com in the email</w:t>
      </w:r>
    </w:p>
    <w:p w14:paraId="543FF79F" w14:textId="77777777" w:rsidR="00707B15" w:rsidRDefault="00707B15">
      <w:pPr>
        <w:pStyle w:val="CommentText"/>
      </w:pPr>
    </w:p>
  </w:comment>
  <w:comment w:id="34" w:author="Pavan Rasquinha [2]" w:date="2019-11-13T20:15:00Z" w:initials="PR">
    <w:p w14:paraId="53498556" w14:textId="09D0312F" w:rsidR="00707B15" w:rsidRDefault="00707B15">
      <w:pPr>
        <w:pStyle w:val="CommentText"/>
      </w:pPr>
      <w:r w:rsidRPr="00D64102">
        <w:rPr>
          <w:rStyle w:val="CommentReference"/>
          <w:highlight w:val="green"/>
        </w:rPr>
        <w:annotationRef/>
      </w:r>
      <w:r w:rsidRPr="00D64102">
        <w:rPr>
          <w:highlight w:val="green"/>
        </w:rPr>
        <w:t>Update with the production URL.</w:t>
      </w:r>
    </w:p>
  </w:comment>
  <w:comment w:id="35" w:author="Joshua Wilson" w:date="2019-12-20T09:06:00Z" w:initials="JW">
    <w:p w14:paraId="66340DEF" w14:textId="685DD517" w:rsidR="00707B15" w:rsidRDefault="00707B15">
      <w:pPr>
        <w:pStyle w:val="CommentText"/>
      </w:pPr>
      <w:r>
        <w:rPr>
          <w:rStyle w:val="CommentReference"/>
        </w:rPr>
        <w:annotationRef/>
      </w:r>
      <w:r>
        <w:t>This will be login.coreohealth.com</w:t>
      </w:r>
    </w:p>
  </w:comment>
  <w:comment w:id="37" w:author="Joshua Wilson" w:date="2019-12-20T09:06:00Z" w:initials="JW">
    <w:p w14:paraId="72C4CDB6" w14:textId="7488F193" w:rsidR="00707B15" w:rsidRDefault="00707B15">
      <w:pPr>
        <w:pStyle w:val="CommentText"/>
      </w:pPr>
      <w:r>
        <w:rPr>
          <w:rStyle w:val="CommentReference"/>
        </w:rPr>
        <w:annotationRef/>
      </w:r>
      <w:r>
        <w:t>Get the password requirements from the Coreo Home BRD which represents the latest provided by our IT team</w:t>
      </w:r>
    </w:p>
  </w:comment>
  <w:comment w:id="40" w:author="Pavan Rasquinha [2]" w:date="2019-11-14T12:04:00Z" w:initials="PR">
    <w:p w14:paraId="6D304F69" w14:textId="23351E4F" w:rsidR="00707B15" w:rsidRDefault="00707B15">
      <w:pPr>
        <w:pStyle w:val="CommentText"/>
      </w:pPr>
      <w:r>
        <w:rPr>
          <w:rStyle w:val="CommentReference"/>
        </w:rPr>
        <w:annotationRef/>
      </w:r>
      <w:r w:rsidRPr="00C54414">
        <w:rPr>
          <w:highlight w:val="green"/>
        </w:rPr>
        <w:t>Replace this with the production URL</w:t>
      </w:r>
    </w:p>
  </w:comment>
  <w:comment w:id="41" w:author="Jad Jaber" w:date="2019-12-20T14:25:00Z" w:initials="JJ">
    <w:p w14:paraId="58756482" w14:textId="5F18B1E4" w:rsidR="00707B15" w:rsidRDefault="00707B15">
      <w:pPr>
        <w:pStyle w:val="CommentText"/>
      </w:pPr>
      <w:r>
        <w:rPr>
          <w:rStyle w:val="CommentReference"/>
        </w:rPr>
        <w:annotationRef/>
      </w:r>
      <w:r>
        <w:t>I get why this punctuation was used but when reading it through, this may cause confusion to whether it is an end punctuation or not.</w:t>
      </w:r>
    </w:p>
  </w:comment>
  <w:comment w:id="42" w:author="Pavan Rasquinha [2]" w:date="2019-12-27T01:36:00Z" w:initials="PR">
    <w:p w14:paraId="14DE9870" w14:textId="2733ACD8" w:rsidR="00707B15" w:rsidRDefault="00707B15">
      <w:pPr>
        <w:pStyle w:val="CommentText"/>
      </w:pPr>
      <w:r w:rsidRPr="00C54414">
        <w:rPr>
          <w:rStyle w:val="CommentReference"/>
          <w:highlight w:val="green"/>
        </w:rPr>
        <w:annotationRef/>
      </w:r>
      <w:r w:rsidRPr="00C54414">
        <w:rPr>
          <w:highlight w:val="green"/>
        </w:rPr>
        <w:t>Have followed the Microsoft Style Guide standard.</w:t>
      </w:r>
    </w:p>
  </w:comment>
  <w:comment w:id="43" w:author="Jad Jaber" w:date="2019-12-20T14:29:00Z" w:initials="JJ">
    <w:p w14:paraId="516D59E9" w14:textId="145CEF90" w:rsidR="00707B15" w:rsidRDefault="00707B15">
      <w:pPr>
        <w:pStyle w:val="CommentText"/>
      </w:pPr>
      <w:r>
        <w:rPr>
          <w:rStyle w:val="CommentReference"/>
        </w:rPr>
        <w:annotationRef/>
      </w:r>
      <w:r w:rsidRPr="00E1764B">
        <w:rPr>
          <w:highlight w:val="green"/>
        </w:rPr>
        <w:t>See comment above</w:t>
      </w:r>
    </w:p>
  </w:comment>
  <w:comment w:id="45" w:author="Jad Jaber" w:date="2019-12-20T14:30:00Z" w:initials="JJ">
    <w:p w14:paraId="4C5F1C49" w14:textId="511EBF52" w:rsidR="00707B15" w:rsidRDefault="00707B15">
      <w:pPr>
        <w:pStyle w:val="CommentText"/>
      </w:pPr>
      <w:r>
        <w:rPr>
          <w:rStyle w:val="CommentReference"/>
        </w:rPr>
        <w:annotationRef/>
      </w:r>
      <w:r w:rsidRPr="00232C94">
        <w:rPr>
          <w:highlight w:val="green"/>
        </w:rPr>
        <w:t>Missing hyphen, change to first-time.</w:t>
      </w:r>
    </w:p>
  </w:comment>
  <w:comment w:id="46" w:author="Pavan Rasquinha [2]" w:date="2019-12-27T01:38:00Z" w:initials="PR">
    <w:p w14:paraId="00A50EFE" w14:textId="58AD3EF6" w:rsidR="00707B15" w:rsidRDefault="00707B15">
      <w:pPr>
        <w:pStyle w:val="CommentText"/>
      </w:pPr>
      <w:r>
        <w:rPr>
          <w:rStyle w:val="CommentReference"/>
        </w:rPr>
        <w:annotationRef/>
      </w:r>
      <w:r>
        <w:t>Accepted</w:t>
      </w:r>
    </w:p>
  </w:comment>
  <w:comment w:id="50" w:author="Joshua Wilson" w:date="2019-12-20T09:07:00Z" w:initials="JW">
    <w:p w14:paraId="44A8961A" w14:textId="01C928E8" w:rsidR="00707B15" w:rsidRDefault="00707B15">
      <w:pPr>
        <w:pStyle w:val="CommentText"/>
      </w:pPr>
      <w:r>
        <w:rPr>
          <w:rStyle w:val="CommentReference"/>
        </w:rPr>
        <w:annotationRef/>
      </w:r>
      <w:r w:rsidRPr="00201514">
        <w:rPr>
          <w:highlight w:val="green"/>
        </w:rPr>
        <w:t>The only challenge with listing specific applications will be that the user guide will need to be updated with every additional application.  Is there a way to alleviate this?</w:t>
      </w:r>
    </w:p>
  </w:comment>
  <w:comment w:id="51" w:author="Pavan Rasquinha [2]" w:date="2019-12-27T02:55:00Z" w:initials="PR">
    <w:p w14:paraId="1BA817E1" w14:textId="2446F0DD" w:rsidR="00707B15" w:rsidRDefault="00707B15">
      <w:pPr>
        <w:pStyle w:val="CommentText"/>
      </w:pPr>
      <w:r>
        <w:rPr>
          <w:rStyle w:val="CommentReference"/>
        </w:rPr>
        <w:annotationRef/>
      </w:r>
      <w:r>
        <w:t>Included the following note: “The list of applications mentioned below is not exhaustive.”</w:t>
      </w:r>
    </w:p>
  </w:comment>
  <w:comment w:id="58" w:author="Joshua Wilson" w:date="2019-12-20T09:09:00Z" w:initials="JW">
    <w:p w14:paraId="1D32FE90" w14:textId="47E0F2E1" w:rsidR="00707B15" w:rsidRDefault="00707B15">
      <w:pPr>
        <w:pStyle w:val="CommentText"/>
      </w:pPr>
      <w:r>
        <w:rPr>
          <w:rStyle w:val="CommentReference"/>
        </w:rPr>
        <w:annotationRef/>
      </w:r>
      <w:r w:rsidRPr="008039D2">
        <w:rPr>
          <w:highlight w:val="green"/>
        </w:rPr>
        <w:t>Navvis administrator</w:t>
      </w:r>
    </w:p>
  </w:comment>
  <w:comment w:id="59" w:author="Pavan Rasquinha [2]" w:date="2019-12-27T13:33:00Z" w:initials="PR">
    <w:p w14:paraId="730DF054" w14:textId="53372FAD" w:rsidR="00707B15" w:rsidRDefault="00707B15">
      <w:pPr>
        <w:pStyle w:val="CommentText"/>
      </w:pPr>
      <w:r>
        <w:rPr>
          <w:rStyle w:val="CommentReference"/>
        </w:rPr>
        <w:annotationRef/>
      </w:r>
      <w:r>
        <w:t>Replaced Okta administrator with Navvis administrator throughout the document.</w:t>
      </w:r>
    </w:p>
  </w:comment>
  <w:comment w:id="60" w:author="Jad Jaber" w:date="2019-12-20T14:53:00Z" w:initials="JJ">
    <w:p w14:paraId="640F5B59" w14:textId="19D52FC9" w:rsidR="00707B15" w:rsidRPr="00005276" w:rsidRDefault="00707B15">
      <w:pPr>
        <w:pStyle w:val="CommentText"/>
      </w:pPr>
      <w:r>
        <w:rPr>
          <w:rStyle w:val="CommentReference"/>
        </w:rPr>
        <w:annotationRef/>
      </w:r>
      <w:r w:rsidRPr="006A1A99">
        <w:rPr>
          <w:highlight w:val="green"/>
        </w:rPr>
        <w:t>Color? All other hyperlinks are blue.</w:t>
      </w:r>
    </w:p>
  </w:comment>
  <w:comment w:id="61" w:author="Pavan Rasquinha [2]" w:date="2019-12-27T14:00:00Z" w:initials="PR">
    <w:p w14:paraId="54680FEE" w14:textId="77CC1DE2" w:rsidR="00707B15" w:rsidRDefault="00707B15">
      <w:pPr>
        <w:pStyle w:val="CommentText"/>
      </w:pPr>
      <w:r>
        <w:rPr>
          <w:rStyle w:val="CommentReference"/>
        </w:rPr>
        <w:annotationRef/>
      </w:r>
      <w:r>
        <w:t>Have applied the ‘Hyperlink’ style and made consistent with other hyperlink formatting</w:t>
      </w:r>
    </w:p>
  </w:comment>
  <w:comment w:id="66" w:author="Jad Jaber" w:date="2019-12-20T14:57:00Z" w:initials="JJ">
    <w:p w14:paraId="67726ED6" w14:textId="0FB7E159" w:rsidR="00707B15" w:rsidRDefault="00707B15" w:rsidP="00005276">
      <w:pPr>
        <w:pStyle w:val="CommentText"/>
      </w:pPr>
      <w:r>
        <w:rPr>
          <w:rStyle w:val="CommentReference"/>
        </w:rPr>
        <w:annotationRef/>
      </w:r>
      <w:r w:rsidRPr="00766A51">
        <w:rPr>
          <w:highlight w:val="green"/>
        </w:rPr>
        <w:t xml:space="preserve">Change Color, all other hyperlinks are </w:t>
      </w:r>
      <w:r w:rsidRPr="00766A51">
        <w:rPr>
          <w:color w:val="548DD4" w:themeColor="text2" w:themeTint="99"/>
          <w:highlight w:val="green"/>
        </w:rPr>
        <w:t>blue</w:t>
      </w:r>
      <w:r w:rsidRPr="00766A51">
        <w:rPr>
          <w:highlight w:val="green"/>
        </w:rPr>
        <w:t>.</w:t>
      </w:r>
    </w:p>
    <w:p w14:paraId="2352D778" w14:textId="267812B5" w:rsidR="00707B15" w:rsidRDefault="00707B15">
      <w:pPr>
        <w:pStyle w:val="CommentText"/>
      </w:pPr>
    </w:p>
  </w:comment>
  <w:comment w:id="67" w:author="Pavan Rasquinha [2]" w:date="2019-12-27T15:16:00Z" w:initials="PR">
    <w:p w14:paraId="1332FDFD" w14:textId="42390018" w:rsidR="00707B15" w:rsidRDefault="00707B15">
      <w:pPr>
        <w:pStyle w:val="CommentText"/>
      </w:pPr>
      <w:r>
        <w:rPr>
          <w:rStyle w:val="CommentReference"/>
        </w:rPr>
        <w:annotationRef/>
      </w:r>
      <w:r>
        <w:t>Have applied the ‘Hyperlink’ style and made consistent with other hyperlink formatting</w:t>
      </w:r>
    </w:p>
  </w:comment>
  <w:comment w:id="68" w:author="Jad Jaber" w:date="2019-12-20T14:58:00Z" w:initials="JJ">
    <w:p w14:paraId="745A46BB" w14:textId="3566F028" w:rsidR="00707B15" w:rsidRDefault="00707B15">
      <w:pPr>
        <w:pStyle w:val="CommentText"/>
      </w:pPr>
      <w:r>
        <w:rPr>
          <w:rStyle w:val="CommentReference"/>
        </w:rPr>
        <w:annotationRef/>
      </w:r>
      <w:r w:rsidRPr="009B47DF">
        <w:rPr>
          <w:highlight w:val="green"/>
        </w:rPr>
        <w:t>Should this be Bold for consistency? All other names of buttons are bold</w:t>
      </w:r>
    </w:p>
  </w:comment>
  <w:comment w:id="69" w:author="Pavan Rasquinha [2]" w:date="2019-12-27T15:37:00Z" w:initials="PR">
    <w:p w14:paraId="1520498E" w14:textId="77777777" w:rsidR="00DA062B" w:rsidRDefault="00DD76D4">
      <w:pPr>
        <w:pStyle w:val="CommentText"/>
      </w:pPr>
      <w:r>
        <w:rPr>
          <w:rStyle w:val="CommentReference"/>
        </w:rPr>
        <w:annotationRef/>
      </w:r>
    </w:p>
    <w:p w14:paraId="2DFB7A2D" w14:textId="2BBB554D" w:rsidR="00DD76D4" w:rsidRDefault="00DA062B">
      <w:pPr>
        <w:pStyle w:val="CommentText"/>
      </w:pPr>
      <w:r>
        <w:t>Bold format is used only for those UI terms that appear as-is in the CV interface, i.e., the UI elements have names assigned to them in CV.</w:t>
      </w:r>
    </w:p>
    <w:p w14:paraId="4C7261FA" w14:textId="77777777" w:rsidR="00DA062B" w:rsidRDefault="00DA062B">
      <w:pPr>
        <w:pStyle w:val="CommentText"/>
      </w:pPr>
    </w:p>
    <w:p w14:paraId="59764115" w14:textId="5C0BD189" w:rsidR="00DA062B" w:rsidRDefault="00DA062B">
      <w:pPr>
        <w:pStyle w:val="CommentText"/>
      </w:pPr>
      <w:r>
        <w:t>The regular format is used for those UI elements that do not have any names (text) assigned for them in CV</w:t>
      </w:r>
    </w:p>
  </w:comment>
  <w:comment w:id="72" w:author="Jad Jaber" w:date="2019-12-20T15:00:00Z" w:initials="JJ">
    <w:p w14:paraId="491807C5" w14:textId="4CAA95F3" w:rsidR="00707B15" w:rsidRDefault="00707B15">
      <w:pPr>
        <w:pStyle w:val="CommentText"/>
      </w:pPr>
      <w:r>
        <w:rPr>
          <w:rStyle w:val="CommentReference"/>
        </w:rPr>
        <w:annotationRef/>
      </w:r>
      <w:r w:rsidRPr="00574B0E">
        <w:rPr>
          <w:highlight w:val="green"/>
        </w:rPr>
        <w:t>Should this be Bold for consistency? All other names of buttons are Bold.</w:t>
      </w:r>
    </w:p>
    <w:p w14:paraId="47477261" w14:textId="6940CFB7" w:rsidR="00574B0E" w:rsidRDefault="00574B0E">
      <w:pPr>
        <w:pStyle w:val="CommentText"/>
      </w:pPr>
    </w:p>
    <w:p w14:paraId="766D80CF" w14:textId="77777777" w:rsidR="00574B0E" w:rsidRDefault="00574B0E">
      <w:pPr>
        <w:pStyle w:val="CommentText"/>
      </w:pPr>
    </w:p>
  </w:comment>
  <w:comment w:id="73" w:author="Pavan Rasquinha [2]" w:date="2019-12-27T16:03:00Z" w:initials="PR">
    <w:p w14:paraId="2E2323A9" w14:textId="77777777" w:rsidR="00574B0E" w:rsidRDefault="00574B0E" w:rsidP="00574B0E">
      <w:pPr>
        <w:pStyle w:val="CommentText"/>
      </w:pPr>
      <w:r>
        <w:rPr>
          <w:rStyle w:val="CommentReference"/>
        </w:rPr>
        <w:annotationRef/>
      </w:r>
      <w:r>
        <w:t>Bold format is used only for those UI terms that appear as-is in the CV interface, i.e., the UI elements have names assigned to them in CV.</w:t>
      </w:r>
    </w:p>
    <w:p w14:paraId="151BE1B0" w14:textId="77777777" w:rsidR="00574B0E" w:rsidRDefault="00574B0E" w:rsidP="00574B0E">
      <w:pPr>
        <w:pStyle w:val="CommentText"/>
      </w:pPr>
    </w:p>
    <w:p w14:paraId="1910CBDC" w14:textId="69ADE7DD" w:rsidR="00574B0E" w:rsidRDefault="00574B0E" w:rsidP="00574B0E">
      <w:pPr>
        <w:pStyle w:val="CommentText"/>
      </w:pPr>
      <w:r>
        <w:t>The regular format is used for those UI elements that do not have any names (text) assigned for them in CV</w:t>
      </w:r>
    </w:p>
  </w:comment>
  <w:comment w:id="75" w:author="Jad Jaber" w:date="2019-12-20T15:01:00Z" w:initials="JJ">
    <w:p w14:paraId="3B217CB1" w14:textId="28326028" w:rsidR="00707B15" w:rsidRDefault="00707B15">
      <w:pPr>
        <w:pStyle w:val="CommentText"/>
      </w:pPr>
      <w:r>
        <w:rPr>
          <w:rStyle w:val="CommentReference"/>
        </w:rPr>
        <w:annotationRef/>
      </w:r>
      <w:r w:rsidRPr="005E1386">
        <w:rPr>
          <w:highlight w:val="green"/>
        </w:rPr>
        <w:t>This ICON needs to be moved down into the next section.</w:t>
      </w:r>
    </w:p>
  </w:comment>
  <w:comment w:id="76" w:author="Pavan Rasquinha [2]" w:date="2019-12-27T16:03:00Z" w:initials="PR">
    <w:p w14:paraId="7D97EF5F" w14:textId="346DF4DD" w:rsidR="005E1386" w:rsidRDefault="005E1386">
      <w:pPr>
        <w:pStyle w:val="CommentText"/>
      </w:pPr>
      <w:r>
        <w:rPr>
          <w:rStyle w:val="CommentReference"/>
        </w:rPr>
        <w:annotationRef/>
      </w:r>
      <w:r>
        <w:t>Taken care of</w:t>
      </w:r>
    </w:p>
  </w:comment>
  <w:comment w:id="87" w:author="Pavan Rasquinha [2]" w:date="2019-11-19T17:28:00Z" w:initials="PR">
    <w:p w14:paraId="5CF478ED" w14:textId="4031B8F0" w:rsidR="00707B15" w:rsidRDefault="00707B15">
      <w:pPr>
        <w:pStyle w:val="CommentText"/>
      </w:pPr>
      <w:r>
        <w:rPr>
          <w:rStyle w:val="CommentReference"/>
        </w:rPr>
        <w:annotationRef/>
      </w:r>
      <w:r>
        <w:t>SS from updated build from here</w:t>
      </w:r>
    </w:p>
    <w:p w14:paraId="4E90A282" w14:textId="5076FBAD" w:rsidR="00A02016" w:rsidRDefault="00A02016">
      <w:pPr>
        <w:pStyle w:val="CommentText"/>
      </w:pPr>
    </w:p>
    <w:p w14:paraId="7FA1F23D" w14:textId="157FF31E" w:rsidR="00A02016" w:rsidRDefault="00A02016">
      <w:pPr>
        <w:pStyle w:val="CommentText"/>
      </w:pPr>
      <w:r>
        <w:t xml:space="preserve">I have corrected the spelling of ‘Chevron’ in the SS </w:t>
      </w:r>
    </w:p>
  </w:comment>
  <w:comment w:id="89" w:author="Jad Jaber" w:date="2019-12-20T15:05:00Z" w:initials="JJ">
    <w:p w14:paraId="2F9FB0CE" w14:textId="688FEE76" w:rsidR="00707B15" w:rsidRDefault="00707B15">
      <w:pPr>
        <w:pStyle w:val="CommentText"/>
      </w:pPr>
      <w:r>
        <w:rPr>
          <w:rStyle w:val="CommentReference"/>
        </w:rPr>
        <w:annotationRef/>
      </w:r>
      <w:r>
        <w:t>Use Singular form.</w:t>
      </w:r>
    </w:p>
  </w:comment>
  <w:comment w:id="90" w:author="Pavan Rasquinha [2]" w:date="2019-12-27T16:07:00Z" w:initials="PR">
    <w:p w14:paraId="350A9A62" w14:textId="5AFB2562" w:rsidR="008476BD" w:rsidRDefault="008476BD">
      <w:pPr>
        <w:pStyle w:val="CommentText"/>
      </w:pPr>
      <w:r>
        <w:rPr>
          <w:rStyle w:val="CommentReference"/>
        </w:rPr>
        <w:annotationRef/>
      </w:r>
      <w:r w:rsidRPr="008476BD">
        <w:rPr>
          <w:highlight w:val="green"/>
        </w:rPr>
        <w:t>Corrected</w:t>
      </w:r>
      <w:r>
        <w:t>.</w:t>
      </w:r>
    </w:p>
  </w:comment>
  <w:comment w:id="93" w:author="Jad Jaber" w:date="2019-12-20T15:09:00Z" w:initials="JJ">
    <w:p w14:paraId="0DCC13EA" w14:textId="42E2CB9C" w:rsidR="00707B15" w:rsidRDefault="00707B15">
      <w:pPr>
        <w:pStyle w:val="CommentText"/>
      </w:pPr>
      <w:r>
        <w:rPr>
          <w:rStyle w:val="CommentReference"/>
        </w:rPr>
        <w:annotationRef/>
      </w:r>
      <w:r>
        <w:t xml:space="preserve">Incomplete sentence. </w:t>
      </w:r>
    </w:p>
  </w:comment>
  <w:comment w:id="94" w:author="Pavan Rasquinha [2]" w:date="2019-12-27T16:08:00Z" w:initials="PR">
    <w:p w14:paraId="22A203C0" w14:textId="00EC4CA2" w:rsidR="0022676A" w:rsidRDefault="0022676A">
      <w:pPr>
        <w:pStyle w:val="CommentText"/>
      </w:pPr>
      <w:r>
        <w:rPr>
          <w:rStyle w:val="CommentReference"/>
        </w:rPr>
        <w:annotationRef/>
      </w:r>
      <w:r w:rsidRPr="0022676A">
        <w:rPr>
          <w:highlight w:val="green"/>
        </w:rPr>
        <w:t>Deleted</w:t>
      </w:r>
    </w:p>
  </w:comment>
  <w:comment w:id="97" w:author="Joshua Wilson" w:date="2019-12-20T09:11:00Z" w:initials="JW">
    <w:p w14:paraId="1BD26E8B" w14:textId="5FB3E0CB" w:rsidR="00707B15" w:rsidRDefault="00707B15">
      <w:pPr>
        <w:pStyle w:val="CommentText"/>
      </w:pPr>
      <w:r>
        <w:rPr>
          <w:rStyle w:val="CommentReference"/>
        </w:rPr>
        <w:annotationRef/>
      </w:r>
      <w:r w:rsidRPr="001846A4">
        <w:rPr>
          <w:highlight w:val="green"/>
        </w:rPr>
        <w:t>Is there a simpler figure title we could use?</w:t>
      </w:r>
    </w:p>
  </w:comment>
  <w:comment w:id="98" w:author="Pavan Rasquinha [2]" w:date="2019-12-27T02:25:00Z" w:initials="PR">
    <w:p w14:paraId="217142E1" w14:textId="7803F84B" w:rsidR="00707B15" w:rsidRDefault="00707B15">
      <w:pPr>
        <w:pStyle w:val="CommentText"/>
      </w:pPr>
      <w:r>
        <w:rPr>
          <w:rStyle w:val="CommentReference"/>
        </w:rPr>
        <w:annotationRef/>
      </w:r>
      <w:r>
        <w:t>Deleted the word ‘Diagrammatic’</w:t>
      </w:r>
    </w:p>
  </w:comment>
  <w:comment w:id="107" w:author="Pavan Rasquinha [2]" w:date="2019-11-14T18:02:00Z" w:initials="PR">
    <w:p w14:paraId="652681B8" w14:textId="4CF56856" w:rsidR="00707B15" w:rsidRDefault="00707B15">
      <w:pPr>
        <w:pStyle w:val="CommentText"/>
      </w:pPr>
      <w:r>
        <w:rPr>
          <w:rStyle w:val="CommentReference"/>
        </w:rPr>
        <w:annotationRef/>
      </w:r>
      <w:r>
        <w:t>Index would be inserted just before PDF generation as it depends on the final page numbers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788499D2" w15:done="0"/>
  <w15:commentEx w15:paraId="43420C3B" w15:done="0"/>
  <w15:commentEx w15:paraId="0D2EE437" w15:paraIdParent="43420C3B" w15:done="0"/>
  <w15:commentEx w15:paraId="414D3D95" w15:done="0"/>
  <w15:commentEx w15:paraId="5EED5645" w15:done="0"/>
  <w15:commentEx w15:paraId="78E569EE" w15:paraIdParent="5EED5645" w15:done="0"/>
  <w15:commentEx w15:paraId="7019EC9A" w15:done="0"/>
  <w15:commentEx w15:paraId="08044397" w15:paraIdParent="7019EC9A" w15:done="0"/>
  <w15:commentEx w15:paraId="63B9AD47" w15:done="0"/>
  <w15:commentEx w15:paraId="6E628C31" w15:done="0"/>
  <w15:commentEx w15:paraId="3CAB4D09" w15:paraIdParent="6E628C31" w15:done="0"/>
  <w15:commentEx w15:paraId="7BA9743F" w15:done="0"/>
  <w15:commentEx w15:paraId="4D0EA0B4" w15:paraIdParent="7BA9743F" w15:done="0"/>
  <w15:commentEx w15:paraId="543FF79F" w15:done="0"/>
  <w15:commentEx w15:paraId="53498556" w15:done="0"/>
  <w15:commentEx w15:paraId="66340DEF" w15:paraIdParent="53498556" w15:done="0"/>
  <w15:commentEx w15:paraId="72C4CDB6" w15:done="0"/>
  <w15:commentEx w15:paraId="6D304F69" w15:done="0"/>
  <w15:commentEx w15:paraId="58756482" w15:done="0"/>
  <w15:commentEx w15:paraId="14DE9870" w15:paraIdParent="58756482" w15:done="0"/>
  <w15:commentEx w15:paraId="516D59E9" w15:done="0"/>
  <w15:commentEx w15:paraId="4C5F1C49" w15:done="0"/>
  <w15:commentEx w15:paraId="00A50EFE" w15:paraIdParent="4C5F1C49" w15:done="0"/>
  <w15:commentEx w15:paraId="44A8961A" w15:done="0"/>
  <w15:commentEx w15:paraId="1BA817E1" w15:paraIdParent="44A8961A" w15:done="0"/>
  <w15:commentEx w15:paraId="1D32FE90" w15:done="0"/>
  <w15:commentEx w15:paraId="730DF054" w15:paraIdParent="1D32FE90" w15:done="0"/>
  <w15:commentEx w15:paraId="640F5B59" w15:done="0"/>
  <w15:commentEx w15:paraId="54680FEE" w15:paraIdParent="640F5B59" w15:done="0"/>
  <w15:commentEx w15:paraId="2352D778" w15:done="0"/>
  <w15:commentEx w15:paraId="1332FDFD" w15:paraIdParent="2352D778" w15:done="0"/>
  <w15:commentEx w15:paraId="745A46BB" w15:done="0"/>
  <w15:commentEx w15:paraId="59764115" w15:paraIdParent="745A46BB" w15:done="0"/>
  <w15:commentEx w15:paraId="766D80CF" w15:done="0"/>
  <w15:commentEx w15:paraId="1910CBDC" w15:paraIdParent="766D80CF" w15:done="0"/>
  <w15:commentEx w15:paraId="3B217CB1" w15:done="0"/>
  <w15:commentEx w15:paraId="7D97EF5F" w15:paraIdParent="3B217CB1" w15:done="0"/>
  <w15:commentEx w15:paraId="7FA1F23D" w15:done="0"/>
  <w15:commentEx w15:paraId="2F9FB0CE" w15:done="0"/>
  <w15:commentEx w15:paraId="350A9A62" w15:paraIdParent="2F9FB0CE" w15:done="0"/>
  <w15:commentEx w15:paraId="0DCC13EA" w15:done="0"/>
  <w15:commentEx w15:paraId="22A203C0" w15:paraIdParent="0DCC13EA" w15:done="0"/>
  <w15:commentEx w15:paraId="1BD26E8B" w15:done="0"/>
  <w15:commentEx w15:paraId="217142E1" w15:paraIdParent="1BD26E8B" w15:done="0"/>
  <w15:commentEx w15:paraId="652681B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F6BBBD" w16cid:durableId="21A70CA4"/>
  <w16cid:commentId w16cid:paraId="43420C3B" w16cid:durableId="21A70D0A"/>
  <w16cid:commentId w16cid:paraId="414D3D95" w16cid:durableId="21A70CA5"/>
  <w16cid:commentId w16cid:paraId="5EED5645" w16cid:durableId="21A7561C"/>
  <w16cid:commentId w16cid:paraId="7019EC9A" w16cid:durableId="21A756FB"/>
  <w16cid:commentId w16cid:paraId="63B9AD47" w16cid:durableId="21A70CA6"/>
  <w16cid:commentId w16cid:paraId="6E628C31" w16cid:durableId="21A75DC3"/>
  <w16cid:commentId w16cid:paraId="7BA9743F" w16cid:durableId="21A75E35"/>
  <w16cid:commentId w16cid:paraId="53498556" w16cid:durableId="21A70CA7"/>
  <w16cid:commentId w16cid:paraId="66340DEF" w16cid:durableId="21A70D78"/>
  <w16cid:commentId w16cid:paraId="72C4CDB6" w16cid:durableId="21A70D89"/>
  <w16cid:commentId w16cid:paraId="6D304F69" w16cid:durableId="21A70CA8"/>
  <w16cid:commentId w16cid:paraId="58756482" w16cid:durableId="21A75863"/>
  <w16cid:commentId w16cid:paraId="516D59E9" w16cid:durableId="21A75935"/>
  <w16cid:commentId w16cid:paraId="4C5F1C49" w16cid:durableId="21A75994"/>
  <w16cid:commentId w16cid:paraId="44A8961A" w16cid:durableId="21A70DD6"/>
  <w16cid:commentId w16cid:paraId="1D32FE90" w16cid:durableId="21A70E32"/>
  <w16cid:commentId w16cid:paraId="640F5B59" w16cid:durableId="21A75ED6"/>
  <w16cid:commentId w16cid:paraId="2352D778" w16cid:durableId="21A75FBE"/>
  <w16cid:commentId w16cid:paraId="745A46BB" w16cid:durableId="21A7602E"/>
  <w16cid:commentId w16cid:paraId="491807C5" w16cid:durableId="21A76074"/>
  <w16cid:commentId w16cid:paraId="3B217CB1" w16cid:durableId="21A760BA"/>
  <w16cid:commentId w16cid:paraId="5CF478ED" w16cid:durableId="21A70CA9"/>
  <w16cid:commentId w16cid:paraId="2F9FB0CE" w16cid:durableId="21A761C7"/>
  <w16cid:commentId w16cid:paraId="0DCC13EA" w16cid:durableId="21A762AA"/>
  <w16cid:commentId w16cid:paraId="1BD26E8B" w16cid:durableId="21A70ED4"/>
  <w16cid:commentId w16cid:paraId="652681B8" w16cid:durableId="21A70CAA"/>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4D7A8D" w14:textId="77777777" w:rsidR="00916656" w:rsidRDefault="00916656" w:rsidP="000C403C">
      <w:pPr>
        <w:spacing w:after="0"/>
      </w:pPr>
      <w:r>
        <w:separator/>
      </w:r>
    </w:p>
  </w:endnote>
  <w:endnote w:type="continuationSeparator" w:id="0">
    <w:p w14:paraId="0F16C7F4" w14:textId="77777777" w:rsidR="00916656" w:rsidRDefault="00916656"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707B15" w:rsidRPr="00125F01" w:rsidRDefault="00707B15" w:rsidP="0000272E">
            <w:pPr>
              <w:pStyle w:val="Footer"/>
              <w:jc w:val="center"/>
              <w:rPr>
                <w:rFonts w:ascii="Century Gothic" w:hAnsi="Century Gothic"/>
                <w:i/>
                <w:color w:val="7F7F7F" w:themeColor="text1" w:themeTint="80"/>
                <w:szCs w:val="24"/>
              </w:rPr>
            </w:pPr>
          </w:p>
          <w:p w14:paraId="38BC0EDC" w14:textId="77777777" w:rsidR="00707B15" w:rsidRPr="00125F01" w:rsidRDefault="00707B15" w:rsidP="0000272E">
            <w:pPr>
              <w:pStyle w:val="Footer"/>
              <w:jc w:val="center"/>
              <w:rPr>
                <w:rFonts w:ascii="Century Gothic" w:hAnsi="Century Gothic"/>
                <w:i/>
                <w:color w:val="7F7F7F" w:themeColor="text1" w:themeTint="80"/>
                <w:szCs w:val="24"/>
              </w:rPr>
            </w:pPr>
          </w:p>
          <w:p w14:paraId="2192D9AD" w14:textId="28B4A6B9" w:rsidR="00707B15" w:rsidRPr="00125F01" w:rsidRDefault="00707B15"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707B15" w:rsidRPr="00125F01" w:rsidRDefault="00707B15" w:rsidP="00125F01">
            <w:pPr>
              <w:pStyle w:val="Footer"/>
              <w:jc w:val="center"/>
              <w:rPr>
                <w:rFonts w:ascii="Century Gothic" w:hAnsi="Century Gothic"/>
                <w:i/>
                <w:color w:val="7F7F7F" w:themeColor="text1" w:themeTint="80"/>
                <w:szCs w:val="24"/>
              </w:rPr>
            </w:pPr>
          </w:p>
          <w:p w14:paraId="65575ABA" w14:textId="77777777" w:rsidR="00707B15" w:rsidRPr="00125F01" w:rsidRDefault="00707B15" w:rsidP="00125F01">
            <w:pPr>
              <w:pStyle w:val="Footer"/>
              <w:jc w:val="center"/>
              <w:rPr>
                <w:rFonts w:ascii="Century Gothic" w:hAnsi="Century Gothic"/>
                <w:i/>
                <w:color w:val="7F7F7F" w:themeColor="text1" w:themeTint="80"/>
                <w:szCs w:val="24"/>
              </w:rPr>
            </w:pPr>
          </w:p>
          <w:p w14:paraId="3B87943F" w14:textId="71EF0078" w:rsidR="00707B15" w:rsidRPr="00125F01" w:rsidRDefault="00707B15"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22D90">
              <w:rPr>
                <w:rFonts w:ascii="Century Gothic" w:hAnsi="Century Gothic"/>
                <w:i/>
                <w:color w:val="7F7F7F" w:themeColor="text1" w:themeTint="80"/>
                <w:szCs w:val="24"/>
              </w:rPr>
              <w:t>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22D90">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951332"/>
      <w:docPartObj>
        <w:docPartGallery w:val="Page Numbers (Bottom of Page)"/>
        <w:docPartUnique/>
      </w:docPartObj>
    </w:sdtPr>
    <w:sdtEndPr/>
    <w:sdtContent>
      <w:sdt>
        <w:sdtPr>
          <w:rPr>
            <w:rFonts w:ascii="Century Gothic" w:hAnsi="Century Gothic"/>
            <w:i/>
            <w:color w:val="7F7F7F" w:themeColor="text1" w:themeTint="80"/>
            <w:szCs w:val="24"/>
          </w:rPr>
          <w:id w:val="-1969966123"/>
          <w:docPartObj>
            <w:docPartGallery w:val="Page Numbers (Top of Page)"/>
            <w:docPartUnique/>
          </w:docPartObj>
        </w:sdtPr>
        <w:sdtEndPr/>
        <w:sdtContent>
          <w:p w14:paraId="59E2F3AE" w14:textId="77777777" w:rsidR="00707B15" w:rsidRPr="00125F01" w:rsidRDefault="00707B15" w:rsidP="0000272E">
            <w:pPr>
              <w:pStyle w:val="Footer"/>
              <w:jc w:val="center"/>
              <w:rPr>
                <w:rFonts w:ascii="Century Gothic" w:hAnsi="Century Gothic"/>
                <w:i/>
                <w:color w:val="7F7F7F" w:themeColor="text1" w:themeTint="80"/>
                <w:szCs w:val="24"/>
              </w:rPr>
            </w:pPr>
          </w:p>
          <w:p w14:paraId="72AB4368" w14:textId="77777777" w:rsidR="00707B15" w:rsidRPr="00125F01" w:rsidRDefault="00707B15" w:rsidP="0000272E">
            <w:pPr>
              <w:pStyle w:val="Footer"/>
              <w:jc w:val="center"/>
              <w:rPr>
                <w:rFonts w:ascii="Century Gothic" w:hAnsi="Century Gothic"/>
                <w:i/>
                <w:color w:val="7F7F7F" w:themeColor="text1" w:themeTint="80"/>
                <w:szCs w:val="24"/>
              </w:rPr>
            </w:pPr>
          </w:p>
          <w:p w14:paraId="2F45EDE2" w14:textId="5DAB8861" w:rsidR="00707B15" w:rsidRPr="00125F01" w:rsidRDefault="00707B15" w:rsidP="0000272E">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E2C82">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E2C82">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71759231"/>
      <w:docPartObj>
        <w:docPartGallery w:val="Page Numbers (Bottom of Page)"/>
        <w:docPartUnique/>
      </w:docPartObj>
    </w:sdtPr>
    <w:sdtEndPr/>
    <w:sdtContent>
      <w:sdt>
        <w:sdtPr>
          <w:rPr>
            <w:rFonts w:ascii="Century Gothic" w:hAnsi="Century Gothic"/>
            <w:i/>
            <w:color w:val="7F7F7F" w:themeColor="text1" w:themeTint="80"/>
            <w:szCs w:val="24"/>
          </w:rPr>
          <w:id w:val="-1975601088"/>
          <w:docPartObj>
            <w:docPartGallery w:val="Page Numbers (Top of Page)"/>
            <w:docPartUnique/>
          </w:docPartObj>
        </w:sdtPr>
        <w:sdtEndPr/>
        <w:sdtContent>
          <w:p w14:paraId="62533D65" w14:textId="77777777" w:rsidR="00707B15" w:rsidRPr="00125F01" w:rsidRDefault="00707B15" w:rsidP="0000272E">
            <w:pPr>
              <w:pStyle w:val="Footer"/>
              <w:jc w:val="center"/>
              <w:rPr>
                <w:rFonts w:ascii="Century Gothic" w:hAnsi="Century Gothic"/>
                <w:i/>
                <w:color w:val="7F7F7F" w:themeColor="text1" w:themeTint="80"/>
                <w:szCs w:val="24"/>
              </w:rPr>
            </w:pPr>
          </w:p>
          <w:p w14:paraId="2E672528" w14:textId="77777777" w:rsidR="00707B15" w:rsidRPr="00125F01" w:rsidRDefault="00707B15" w:rsidP="0000272E">
            <w:pPr>
              <w:pStyle w:val="Footer"/>
              <w:jc w:val="center"/>
              <w:rPr>
                <w:rFonts w:ascii="Century Gothic" w:hAnsi="Century Gothic"/>
                <w:i/>
                <w:color w:val="7F7F7F" w:themeColor="text1" w:themeTint="80"/>
                <w:szCs w:val="24"/>
              </w:rPr>
            </w:pPr>
          </w:p>
          <w:p w14:paraId="6C9E5B33" w14:textId="7406CE0D" w:rsidR="00707B15" w:rsidRPr="00125F01" w:rsidRDefault="00707B15"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22D90">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22D90">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EndPr/>
    <w:sdtContent>
      <w:sdt>
        <w:sdtPr>
          <w:rPr>
            <w:rFonts w:ascii="Century Gothic" w:hAnsi="Century Gothic"/>
            <w:i/>
            <w:color w:val="7F7F7F" w:themeColor="text1" w:themeTint="80"/>
            <w:szCs w:val="24"/>
          </w:rPr>
          <w:id w:val="-1769616900"/>
          <w:docPartObj>
            <w:docPartGallery w:val="Page Numbers (Top of Page)"/>
            <w:docPartUnique/>
          </w:docPartObj>
        </w:sdtPr>
        <w:sdtEndPr/>
        <w:sdtContent>
          <w:p w14:paraId="54DEAB04" w14:textId="77777777" w:rsidR="00707B15" w:rsidRPr="00125F01" w:rsidRDefault="00707B15" w:rsidP="00125F01">
            <w:pPr>
              <w:pStyle w:val="Footer"/>
              <w:jc w:val="center"/>
              <w:rPr>
                <w:rFonts w:ascii="Century Gothic" w:hAnsi="Century Gothic"/>
                <w:i/>
                <w:color w:val="7F7F7F" w:themeColor="text1" w:themeTint="80"/>
                <w:szCs w:val="24"/>
              </w:rPr>
            </w:pPr>
          </w:p>
          <w:p w14:paraId="7D53ADDD" w14:textId="77777777" w:rsidR="00707B15" w:rsidRPr="00125F01" w:rsidRDefault="00707B15" w:rsidP="00125F01">
            <w:pPr>
              <w:pStyle w:val="Footer"/>
              <w:jc w:val="center"/>
              <w:rPr>
                <w:rFonts w:ascii="Century Gothic" w:hAnsi="Century Gothic"/>
                <w:i/>
                <w:color w:val="7F7F7F" w:themeColor="text1" w:themeTint="80"/>
                <w:szCs w:val="24"/>
              </w:rPr>
            </w:pPr>
          </w:p>
          <w:p w14:paraId="17856E3B" w14:textId="711C52BC" w:rsidR="00707B15" w:rsidRPr="00125F01" w:rsidRDefault="00707B15"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22D90">
              <w:rPr>
                <w:rFonts w:ascii="Century Gothic" w:hAnsi="Century Gothic"/>
                <w:i/>
                <w:color w:val="7F7F7F" w:themeColor="text1" w:themeTint="80"/>
                <w:szCs w:val="24"/>
              </w:rPr>
              <w:t>18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22D90">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388CE5" w14:textId="77777777" w:rsidR="00916656" w:rsidRDefault="00916656" w:rsidP="000C403C">
      <w:pPr>
        <w:spacing w:after="0"/>
      </w:pPr>
      <w:r>
        <w:separator/>
      </w:r>
    </w:p>
  </w:footnote>
  <w:footnote w:type="continuationSeparator" w:id="0">
    <w:p w14:paraId="2F37FC62" w14:textId="77777777" w:rsidR="00916656" w:rsidRDefault="00916656"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53F77AC6" w:rsidR="00707B15" w:rsidRDefault="00707B15" w:rsidP="00783F8D">
    <w:r>
      <w:rPr>
        <w:noProof/>
        <w:lang w:val="en-IN" w:eastAsia="en-IN"/>
      </w:rPr>
      <mc:AlternateContent>
        <mc:Choice Requires="wps">
          <w:drawing>
            <wp:anchor distT="0" distB="0" distL="114300" distR="114300" simplePos="0" relativeHeight="251655680" behindDoc="0" locked="0" layoutInCell="1" allowOverlap="1" wp14:anchorId="09F5BC21" wp14:editId="2B220A72">
              <wp:simplePos x="0" y="0"/>
              <wp:positionH relativeFrom="page">
                <wp:posOffset>0</wp:posOffset>
              </wp:positionH>
              <wp:positionV relativeFrom="paragraph">
                <wp:posOffset>-447675</wp:posOffset>
              </wp:positionV>
              <wp:extent cx="7761605" cy="57150"/>
              <wp:effectExtent l="0" t="0" r="0" b="0"/>
              <wp:wrapNone/>
              <wp:docPr id="48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1605" cy="57150"/>
                      </a:xfrm>
                      <a:prstGeom prst="rect">
                        <a:avLst/>
                      </a:prstGeom>
                      <a:solidFill>
                        <a:srgbClr val="EA2E29"/>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F5E60F5" id="Rectangle 7" o:spid="_x0000_s1026" style="position:absolute;margin-left:0;margin-top:-35.25pt;width:611.15pt;height:4.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" fillcolor="#ea2e29" stroked="f">
              <w10:wrap anchorx="page"/>
            </v:rect>
          </w:pict>
        </mc:Fallback>
      </mc:AlternateContent>
    </w:r>
    <w:r>
      <w:rPr>
        <w:noProof/>
        <w:lang w:val="en-IN" w:eastAsia="en-IN"/>
      </w:rPr>
      <mc:AlternateContent>
        <mc:Choice Requires="wps">
          <w:drawing>
            <wp:anchor distT="0" distB="0" distL="114300" distR="114300" simplePos="0" relativeHeight="251656704" behindDoc="0" locked="0" layoutInCell="1" allowOverlap="1" wp14:anchorId="36E7F38F" wp14:editId="2B73BCA9">
              <wp:simplePos x="0" y="0"/>
              <wp:positionH relativeFrom="margin">
                <wp:posOffset>1809750</wp:posOffset>
              </wp:positionH>
              <wp:positionV relativeFrom="paragraph">
                <wp:posOffset>-57150</wp:posOffset>
              </wp:positionV>
              <wp:extent cx="1865630" cy="266700"/>
              <wp:effectExtent l="0" t="0" r="0" b="0"/>
              <wp:wrapNone/>
              <wp:docPr id="479" name="Text 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563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A0A9C" w14:textId="3CAAD831" w:rsidR="00707B15" w:rsidRPr="00CE5BE5" w:rsidRDefault="00707B15"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E7F38F" id="_x0000_t202" coordsize="21600,21600" o:spt="202" path="m,l,21600r21600,l21600,xe">
              <v:stroke joinstyle="miter"/>
              <v:path gradientshapeok="t" o:connecttype="rect"/>
            </v:shapetype>
            <v:shape id="Text Box 504" o:spid="_x0000_s1038" type="#_x0000_t202" style="position:absolute;margin-left:142.5pt;margin-top:-4.5pt;width:146.9pt;height:21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" fillcolor="white [3201]" stroked="f" strokeweight=".5pt">
              <v:path arrowok="t"/>
              <v:textbox>
                <w:txbxContent>
                  <w:p w14:paraId="4A2A0A9C" w14:textId="3CAAD831" w:rsidR="00707B15" w:rsidRPr="00CE5BE5" w:rsidRDefault="00707B15"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mc:Fallback>
      </mc:AlternateContent>
    </w:r>
    <w:r>
      <w:rPr>
        <w:noProof/>
        <w:lang w:val="en-IN" w:eastAsia="en-IN"/>
      </w:rPr>
      <mc:AlternateContent>
        <mc:Choice Requires="wps">
          <w:drawing>
            <wp:anchor distT="0" distB="0" distL="114300" distR="114300" simplePos="0" relativeHeight="251657728" behindDoc="0" locked="0" layoutInCell="1" allowOverlap="1" wp14:anchorId="4666AFB0" wp14:editId="23C8C4DE">
              <wp:simplePos x="0" y="0"/>
              <wp:positionH relativeFrom="page">
                <wp:posOffset>5887720</wp:posOffset>
              </wp:positionH>
              <wp:positionV relativeFrom="paragraph">
                <wp:posOffset>-66675</wp:posOffset>
              </wp:positionV>
              <wp:extent cx="827405" cy="238125"/>
              <wp:effectExtent l="0" t="0" r="0" b="0"/>
              <wp:wrapNone/>
              <wp:docPr id="466" name="Text 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74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E5D23F" w14:textId="4C76AD2F" w:rsidR="00707B15" w:rsidRPr="00CE5BE5" w:rsidRDefault="00707B15"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6AFB0" id="Text Box 505" o:spid="_x0000_s1039" type="#_x0000_t202" style="position:absolute;margin-left:463.6pt;margin-top:-5.25pt;width:65.15pt;height:18.7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" fillcolor="white [3201]" stroked="f" strokeweight=".5pt">
              <v:path arrowok="t"/>
              <v:textbox>
                <w:txbxContent>
                  <w:p w14:paraId="49E5D23F" w14:textId="4C76AD2F" w:rsidR="00707B15" w:rsidRPr="00CE5BE5" w:rsidRDefault="00707B15"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mc:Fallback>
      </mc:AlternateContent>
    </w:r>
    <w:r>
      <w:rPr>
        <w:noProof/>
        <w:lang w:val="en-IN" w:eastAsia="en-IN"/>
      </w:rPr>
      <w:drawing>
        <wp:anchor distT="0" distB="0" distL="114300" distR="114300" simplePos="0" relativeHeight="251648512" behindDoc="1" locked="0" layoutInCell="1" allowOverlap="1" wp14:anchorId="135DC458" wp14:editId="0DA5755A">
          <wp:simplePos x="0" y="0"/>
          <wp:positionH relativeFrom="margin">
            <wp:posOffset>0</wp:posOffset>
          </wp:positionH>
          <wp:positionV relativeFrom="paragraph">
            <wp:posOffset>-120650</wp:posOffset>
          </wp:positionV>
          <wp:extent cx="1189990" cy="292100"/>
          <wp:effectExtent l="0" t="0" r="0" b="0"/>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26EA7B49" w:rsidR="00707B15" w:rsidRDefault="00707B15" w:rsidP="00A31BE8">
    <w:r>
      <w:rPr>
        <w:noProof/>
        <w:lang w:val="en-IN" w:eastAsia="en-IN"/>
      </w:rPr>
      <mc:AlternateContent>
        <mc:Choice Requires="wps">
          <w:drawing>
            <wp:anchor distT="0" distB="0" distL="114300" distR="114300" simplePos="0" relativeHeight="251666944" behindDoc="0" locked="0" layoutInCell="1" allowOverlap="1" wp14:anchorId="4B76CFD2" wp14:editId="79F4298A">
              <wp:simplePos x="0" y="0"/>
              <wp:positionH relativeFrom="page">
                <wp:posOffset>-247650</wp:posOffset>
              </wp:positionH>
              <wp:positionV relativeFrom="paragraph">
                <wp:posOffset>-455295</wp:posOffset>
              </wp:positionV>
              <wp:extent cx="8228330" cy="69850"/>
              <wp:effectExtent l="0" t="0" r="0" b="0"/>
              <wp:wrapNone/>
              <wp:docPr id="46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28330" cy="69850"/>
                      </a:xfrm>
                      <a:prstGeom prst="rect">
                        <a:avLst/>
                      </a:prstGeom>
                      <a:solidFill>
                        <a:srgbClr val="EA2E29"/>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D10798C" id="Rectangle 7" o:spid="_x0000_s1026" style="position:absolute;margin-left:-19.5pt;margin-top:-35.85pt;width:647.9pt;height:5.5pt;z-index:25166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" fillcolor="#ea2e29" stroked="f">
              <w10:wrap anchorx="page"/>
            </v:rect>
          </w:pict>
        </mc:Fallback>
      </mc:AlternateContent>
    </w:r>
    <w:r>
      <w:rPr>
        <w:noProof/>
        <w:lang w:val="en-IN" w:eastAsia="en-IN"/>
      </w:rPr>
      <mc:AlternateContent>
        <mc:Choice Requires="wps">
          <w:drawing>
            <wp:anchor distT="0" distB="0" distL="114300" distR="114300" simplePos="0" relativeHeight="251662848" behindDoc="0" locked="0" layoutInCell="1" allowOverlap="1" wp14:anchorId="409E6DF0" wp14:editId="2CFD15E7">
              <wp:simplePos x="0" y="0"/>
              <wp:positionH relativeFrom="page">
                <wp:posOffset>5887720</wp:posOffset>
              </wp:positionH>
              <wp:positionV relativeFrom="paragraph">
                <wp:posOffset>-66675</wp:posOffset>
              </wp:positionV>
              <wp:extent cx="827405" cy="238125"/>
              <wp:effectExtent l="0" t="0" r="0" b="0"/>
              <wp:wrapNone/>
              <wp:docPr id="460" name="Text 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74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AFBBFD" w14:textId="5C80C6BE" w:rsidR="00707B15" w:rsidRPr="00CE5BE5" w:rsidRDefault="00707B15"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9E6DF0" id="_x0000_t202" coordsize="21600,21600" o:spt="202" path="m,l,21600r21600,l21600,xe">
              <v:stroke joinstyle="miter"/>
              <v:path gradientshapeok="t" o:connecttype="rect"/>
            </v:shapetype>
            <v:shape id="_x0000_s1040" type="#_x0000_t202" style="position:absolute;margin-left:463.6pt;margin-top:-5.25pt;width:65.15pt;height:18.75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" fillcolor="white [3201]" stroked="f" strokeweight=".5pt">
              <v:path arrowok="t"/>
              <v:textbox>
                <w:txbxContent>
                  <w:p w14:paraId="2DAFBBFD" w14:textId="5C80C6BE" w:rsidR="00707B15" w:rsidRPr="00CE5BE5" w:rsidRDefault="00707B15"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mc:Fallback>
      </mc:AlternateContent>
    </w:r>
    <w:r>
      <w:rPr>
        <w:noProof/>
        <w:lang w:val="en-IN" w:eastAsia="en-IN"/>
      </w:rPr>
      <w:drawing>
        <wp:anchor distT="0" distB="0" distL="114300" distR="114300" simplePos="0" relativeHeight="251649536" behindDoc="1" locked="0" layoutInCell="1" allowOverlap="1" wp14:anchorId="1B496FC2" wp14:editId="1F93C5A1">
          <wp:simplePos x="0" y="0"/>
          <wp:positionH relativeFrom="margin">
            <wp:posOffset>0</wp:posOffset>
          </wp:positionH>
          <wp:positionV relativeFrom="paragraph">
            <wp:posOffset>-120650</wp:posOffset>
          </wp:positionV>
          <wp:extent cx="1189990" cy="29210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lang w:val="en-IN" w:eastAsia="en-IN"/>
      </w:rPr>
      <mc:AlternateContent>
        <mc:Choice Requires="wps">
          <w:drawing>
            <wp:anchor distT="0" distB="0" distL="114300" distR="114300" simplePos="0" relativeHeight="251661824" behindDoc="0" locked="0" layoutInCell="1" allowOverlap="1" wp14:anchorId="18EC75F1" wp14:editId="0ED4FF10">
              <wp:simplePos x="0" y="0"/>
              <wp:positionH relativeFrom="margin">
                <wp:posOffset>1952625</wp:posOffset>
              </wp:positionH>
              <wp:positionV relativeFrom="paragraph">
                <wp:posOffset>-82550</wp:posOffset>
              </wp:positionV>
              <wp:extent cx="2227580" cy="292100"/>
              <wp:effectExtent l="0" t="0" r="0" b="0"/>
              <wp:wrapNone/>
              <wp:docPr id="454" name="Text 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7580"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262450" w14:textId="77777777" w:rsidR="00707B15" w:rsidRPr="00CE5BE5" w:rsidRDefault="00707B15"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707B15" w:rsidRPr="00CE5BE5" w:rsidRDefault="00707B15" w:rsidP="00A31BE8">
                          <w:pPr>
                            <w:jc w:val="right"/>
                            <w:rPr>
                              <w:rFonts w:ascii="Century Gothic" w:hAnsi="Century Gothic"/>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C75F1" id="_x0000_s1041" type="#_x0000_t202" style="position:absolute;margin-left:153.75pt;margin-top:-6.5pt;width:175.4pt;height:23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" fillcolor="white [3201]" stroked="f" strokeweight=".5pt">
              <v:path arrowok="t"/>
              <v:textbox>
                <w:txbxContent>
                  <w:p w14:paraId="4D262450" w14:textId="77777777" w:rsidR="00707B15" w:rsidRPr="00CE5BE5" w:rsidRDefault="00707B15"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w:t>
                    </w:r>
                    <w:proofErr w:type="spellStart"/>
                    <w:r w:rsidRPr="00CE5BE5">
                      <w:rPr>
                        <w:rFonts w:ascii="Century Gothic" w:hAnsi="Century Gothic"/>
                        <w:sz w:val="24"/>
                        <w:szCs w:val="24"/>
                      </w:rPr>
                      <w:t>Guide</w:t>
                    </w:r>
                    <w:proofErr w:type="spellEnd"/>
                    <w:r w:rsidRPr="00CE5BE5">
                      <w:rPr>
                        <w:rFonts w:ascii="Century Gothic" w:hAnsi="Century Gothic"/>
                        <w:b/>
                        <w:sz w:val="24"/>
                        <w:szCs w:val="24"/>
                      </w:rPr>
                      <w:t xml:space="preserve"> </w:t>
                    </w:r>
                  </w:p>
                  <w:p w14:paraId="22457316" w14:textId="61B08D35" w:rsidR="00707B15" w:rsidRPr="00CE5BE5" w:rsidRDefault="00707B15" w:rsidP="00A31BE8">
                    <w:pPr>
                      <w:jc w:val="right"/>
                      <w:rPr>
                        <w:rFonts w:ascii="Century Gothic" w:hAnsi="Century Gothic"/>
                        <w:b/>
                        <w:sz w:val="24"/>
                        <w:szCs w:val="24"/>
                      </w:rPr>
                    </w:pPr>
                  </w:p>
                </w:txbxContent>
              </v:textbox>
              <w10:wrap anchorx="margin"/>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24C458A2" w:rsidR="00707B15" w:rsidRDefault="00707B15" w:rsidP="00F3416A">
    <w:r>
      <w:rPr>
        <w:noProof/>
        <w:lang w:val="en-IN" w:eastAsia="en-IN"/>
      </w:rPr>
      <mc:AlternateContent>
        <mc:Choice Requires="wps">
          <w:drawing>
            <wp:anchor distT="0" distB="0" distL="114300" distR="114300" simplePos="0" relativeHeight="251652608" behindDoc="0" locked="0" layoutInCell="1" allowOverlap="1" wp14:anchorId="4B76CFD2" wp14:editId="0792C60B">
              <wp:simplePos x="0" y="0"/>
              <wp:positionH relativeFrom="page">
                <wp:posOffset>0</wp:posOffset>
              </wp:positionH>
              <wp:positionV relativeFrom="paragraph">
                <wp:posOffset>-438150</wp:posOffset>
              </wp:positionV>
              <wp:extent cx="7761605" cy="63500"/>
              <wp:effectExtent l="0" t="0" r="0" b="0"/>
              <wp:wrapNone/>
              <wp:docPr id="45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1605" cy="63500"/>
                      </a:xfrm>
                      <a:prstGeom prst="rect">
                        <a:avLst/>
                      </a:prstGeom>
                      <a:solidFill>
                        <a:srgbClr val="EA2E29"/>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30EC88E" id="Rectangle 7" o:spid="_x0000_s1026" style="position:absolute;margin-left:0;margin-top:-34.5pt;width:611.15pt;height:5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" fillcolor="#ea2e29" stroked="f">
              <w10:wrap anchorx="page"/>
            </v:rect>
          </w:pict>
        </mc:Fallback>
      </mc:AlternateContent>
    </w:r>
    <w:r>
      <w:rPr>
        <w:noProof/>
        <w:lang w:val="en-IN" w:eastAsia="en-IN"/>
      </w:rPr>
      <mc:AlternateContent>
        <mc:Choice Requires="wps">
          <w:drawing>
            <wp:anchor distT="0" distB="0" distL="114300" distR="114300" simplePos="0" relativeHeight="251653632" behindDoc="0" locked="0" layoutInCell="1" allowOverlap="1" wp14:anchorId="6373629A" wp14:editId="4FE266C9">
              <wp:simplePos x="0" y="0"/>
              <wp:positionH relativeFrom="margin">
                <wp:posOffset>1952625</wp:posOffset>
              </wp:positionH>
              <wp:positionV relativeFrom="paragraph">
                <wp:posOffset>-60325</wp:posOffset>
              </wp:positionV>
              <wp:extent cx="1828165" cy="365760"/>
              <wp:effectExtent l="0" t="0" r="0" b="0"/>
              <wp:wrapNone/>
              <wp:docPr id="448" name="Text Box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165" cy="365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1077B2" w14:textId="49B4A7A2" w:rsidR="00707B15" w:rsidRPr="00CE5BE5" w:rsidRDefault="00707B15"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707B15" w:rsidRPr="00CE5BE5" w:rsidRDefault="00707B15" w:rsidP="00DA24BB">
                          <w:pPr>
                            <w:jc w:val="right"/>
                            <w:rPr>
                              <w:rFonts w:ascii="Century Gothic" w:hAnsi="Century Gothic"/>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73629A" id="_x0000_t202" coordsize="21600,21600" o:spt="202" path="m,l,21600r21600,l21600,xe">
              <v:stroke joinstyle="miter"/>
              <v:path gradientshapeok="t" o:connecttype="rect"/>
            </v:shapetype>
            <v:shape id="Text Box 500" o:spid="_x0000_s1042" type="#_x0000_t202" style="position:absolute;margin-left:153.75pt;margin-top:-4.75pt;width:143.95pt;height:28.8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" fillcolor="white [3201]" stroked="f" strokeweight=".5pt">
              <v:path arrowok="t"/>
              <v:textbox>
                <w:txbxContent>
                  <w:p w14:paraId="7F1077B2" w14:textId="49B4A7A2" w:rsidR="00707B15" w:rsidRPr="00CE5BE5" w:rsidRDefault="00707B15"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707B15" w:rsidRPr="00CE5BE5" w:rsidRDefault="00707B15" w:rsidP="00DA24BB">
                    <w:pPr>
                      <w:jc w:val="right"/>
                      <w:rPr>
                        <w:rFonts w:ascii="Century Gothic" w:hAnsi="Century Gothic"/>
                        <w:b/>
                        <w:sz w:val="24"/>
                        <w:szCs w:val="24"/>
                      </w:rPr>
                    </w:pPr>
                  </w:p>
                </w:txbxContent>
              </v:textbox>
              <w10:wrap anchorx="margin"/>
            </v:shape>
          </w:pict>
        </mc:Fallback>
      </mc:AlternateContent>
    </w:r>
    <w:r>
      <w:rPr>
        <w:noProof/>
        <w:lang w:val="en-IN" w:eastAsia="en-IN"/>
      </w:rPr>
      <mc:AlternateContent>
        <mc:Choice Requires="wps">
          <w:drawing>
            <wp:anchor distT="0" distB="0" distL="114300" distR="114300" simplePos="0" relativeHeight="251654656" behindDoc="0" locked="0" layoutInCell="1" allowOverlap="1" wp14:anchorId="5F591B04" wp14:editId="155A73E5">
              <wp:simplePos x="0" y="0"/>
              <wp:positionH relativeFrom="page">
                <wp:posOffset>5848350</wp:posOffset>
              </wp:positionH>
              <wp:positionV relativeFrom="paragraph">
                <wp:posOffset>-60325</wp:posOffset>
              </wp:positionV>
              <wp:extent cx="894080" cy="304800"/>
              <wp:effectExtent l="0" t="0" r="0" b="0"/>
              <wp:wrapNone/>
              <wp:docPr id="60" name="Text Box 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408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2F0543" w14:textId="03EAC1FD" w:rsidR="00707B15" w:rsidRPr="00CE5BE5" w:rsidRDefault="00707B15"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91B04" id="Text Box 499" o:spid="_x0000_s1043" type="#_x0000_t202" style="position:absolute;margin-left:460.5pt;margin-top:-4.75pt;width:70.4pt;height:24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" fillcolor="white [3201]" stroked="f" strokeweight=".5pt">
              <v:path arrowok="t"/>
              <v:textbox>
                <w:txbxContent>
                  <w:p w14:paraId="5F2F0543" w14:textId="03EAC1FD" w:rsidR="00707B15" w:rsidRPr="00CE5BE5" w:rsidRDefault="00707B15"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3B1883AF" w:rsidR="00707B15" w:rsidRDefault="00707B15" w:rsidP="00A31BE8">
    <w:r>
      <w:rPr>
        <w:noProof/>
        <w:lang w:val="en-IN" w:eastAsia="en-IN"/>
      </w:rPr>
      <mc:AlternateContent>
        <mc:Choice Requires="wps">
          <w:drawing>
            <wp:anchor distT="0" distB="0" distL="114300" distR="114300" simplePos="0" relativeHeight="251658752" behindDoc="0" locked="0" layoutInCell="1" allowOverlap="1" wp14:anchorId="577B025F" wp14:editId="330AA995">
              <wp:simplePos x="0" y="0"/>
              <wp:positionH relativeFrom="page">
                <wp:posOffset>-47625</wp:posOffset>
              </wp:positionH>
              <wp:positionV relativeFrom="paragraph">
                <wp:posOffset>-458470</wp:posOffset>
              </wp:positionV>
              <wp:extent cx="7809230" cy="55880"/>
              <wp:effectExtent l="0" t="0" r="0" b="0"/>
              <wp:wrapNone/>
              <wp:docPr id="5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9230" cy="55880"/>
                      </a:xfrm>
                      <a:prstGeom prst="rect">
                        <a:avLst/>
                      </a:prstGeom>
                      <a:solidFill>
                        <a:srgbClr val="EA2E29"/>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84D2B35" id="Rectangle 7" o:spid="_x0000_s1026" style="position:absolute;margin-left:-3.75pt;margin-top:-36.1pt;width:614.9pt;height:4.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" fillcolor="#ea2e29" stroked="f">
              <w10:wrap anchorx="page"/>
            </v:rect>
          </w:pict>
        </mc:Fallback>
      </mc:AlternateContent>
    </w:r>
    <w:r>
      <w:rPr>
        <w:noProof/>
        <w:lang w:val="en-IN" w:eastAsia="en-IN"/>
      </w:rPr>
      <mc:AlternateContent>
        <mc:Choice Requires="wps">
          <w:drawing>
            <wp:anchor distT="0" distB="0" distL="114300" distR="114300" simplePos="0" relativeHeight="251660800" behindDoc="0" locked="0" layoutInCell="1" allowOverlap="1" wp14:anchorId="75AC22CF" wp14:editId="766C1DEF">
              <wp:simplePos x="0" y="0"/>
              <wp:positionH relativeFrom="page">
                <wp:posOffset>5887720</wp:posOffset>
              </wp:positionH>
              <wp:positionV relativeFrom="paragraph">
                <wp:posOffset>-66675</wp:posOffset>
              </wp:positionV>
              <wp:extent cx="827405" cy="238125"/>
              <wp:effectExtent l="0" t="0" r="0" b="0"/>
              <wp:wrapNone/>
              <wp:docPr id="50" name="Text 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74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6DEF7" w14:textId="02A85B46" w:rsidR="00707B15" w:rsidRPr="00CE5BE5" w:rsidRDefault="00707B15"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C22CF" id="_x0000_t202" coordsize="21600,21600" o:spt="202" path="m,l,21600r21600,l21600,xe">
              <v:stroke joinstyle="miter"/>
              <v:path gradientshapeok="t" o:connecttype="rect"/>
            </v:shapetype>
            <v:shape id="_x0000_s1044" type="#_x0000_t202" style="position:absolute;margin-left:463.6pt;margin-top:-5.25pt;width:65.15pt;height:18.7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" fillcolor="white [3201]" stroked="f" strokeweight=".5pt">
              <v:path arrowok="t"/>
              <v:textbox>
                <w:txbxContent>
                  <w:p w14:paraId="2516DEF7" w14:textId="02A85B46" w:rsidR="00707B15" w:rsidRPr="00CE5BE5" w:rsidRDefault="00707B15"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mc:Fallback>
      </mc:AlternateContent>
    </w:r>
    <w:r>
      <w:rPr>
        <w:noProof/>
        <w:lang w:val="en-IN" w:eastAsia="en-IN"/>
      </w:rPr>
      <w:drawing>
        <wp:anchor distT="0" distB="0" distL="114300" distR="114300" simplePos="0" relativeHeight="251657216" behindDoc="1" locked="0" layoutInCell="1" allowOverlap="1" wp14:anchorId="57B4B4E5" wp14:editId="0311735B">
          <wp:simplePos x="0" y="0"/>
          <wp:positionH relativeFrom="margin">
            <wp:posOffset>0</wp:posOffset>
          </wp:positionH>
          <wp:positionV relativeFrom="paragraph">
            <wp:posOffset>-120650</wp:posOffset>
          </wp:positionV>
          <wp:extent cx="1189990" cy="292100"/>
          <wp:effectExtent l="0" t="0" r="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lang w:val="en-IN" w:eastAsia="en-IN"/>
      </w:rPr>
      <mc:AlternateContent>
        <mc:Choice Requires="wps">
          <w:drawing>
            <wp:anchor distT="0" distB="0" distL="114300" distR="114300" simplePos="0" relativeHeight="251659776" behindDoc="0" locked="0" layoutInCell="1" allowOverlap="1" wp14:anchorId="67C04DF1" wp14:editId="26113776">
              <wp:simplePos x="0" y="0"/>
              <wp:positionH relativeFrom="margin">
                <wp:posOffset>1952625</wp:posOffset>
              </wp:positionH>
              <wp:positionV relativeFrom="paragraph">
                <wp:posOffset>-82550</wp:posOffset>
              </wp:positionV>
              <wp:extent cx="2227580" cy="292100"/>
              <wp:effectExtent l="0" t="0" r="0" b="0"/>
              <wp:wrapNone/>
              <wp:docPr id="49" name="Text 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7580"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746525" w14:textId="6C8ADD43" w:rsidR="00707B15" w:rsidRPr="00CE5BE5" w:rsidRDefault="00707B15"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04DF1" id="_x0000_s1045" type="#_x0000_t202" style="position:absolute;margin-left:153.75pt;margin-top:-6.5pt;width:175.4pt;height:23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" fillcolor="white [3201]" stroked="f" strokeweight=".5pt">
              <v:path arrowok="t"/>
              <v:textbox>
                <w:txbxContent>
                  <w:p w14:paraId="79746525" w14:textId="6C8ADD43" w:rsidR="00707B15" w:rsidRPr="00CE5BE5" w:rsidRDefault="00707B15"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44734A91" w:rsidR="00707B15" w:rsidRPr="00623C2A" w:rsidRDefault="00707B15" w:rsidP="00623C2A">
    <w:r>
      <w:rPr>
        <w:noProof/>
        <w:lang w:val="en-IN" w:eastAsia="en-IN"/>
      </w:rPr>
      <mc:AlternateContent>
        <mc:Choice Requires="wps">
          <w:drawing>
            <wp:anchor distT="0" distB="0" distL="114300" distR="114300" simplePos="0" relativeHeight="251665920" behindDoc="0" locked="0" layoutInCell="1" allowOverlap="1" wp14:anchorId="653FE608" wp14:editId="6BC3752E">
              <wp:simplePos x="0" y="0"/>
              <wp:positionH relativeFrom="page">
                <wp:posOffset>5887720</wp:posOffset>
              </wp:positionH>
              <wp:positionV relativeFrom="paragraph">
                <wp:posOffset>-66675</wp:posOffset>
              </wp:positionV>
              <wp:extent cx="827405" cy="238125"/>
              <wp:effectExtent l="0" t="0" r="0" b="0"/>
              <wp:wrapNone/>
              <wp:docPr id="505" name="Text 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74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4B9EED" w14:textId="77777777" w:rsidR="00707B15" w:rsidRPr="00CE5BE5" w:rsidRDefault="00707B15"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3FE608" id="_x0000_t202" coordsize="21600,21600" o:spt="202" path="m,l,21600r21600,l21600,xe">
              <v:stroke joinstyle="miter"/>
              <v:path gradientshapeok="t" o:connecttype="rect"/>
            </v:shapetype>
            <v:shape id="_x0000_s1046" type="#_x0000_t202" style="position:absolute;margin-left:463.6pt;margin-top:-5.25pt;width:65.15pt;height:18.75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" fillcolor="white [3201]" stroked="f" strokeweight=".5pt">
              <v:path arrowok="t"/>
              <v:textbox>
                <w:txbxContent>
                  <w:p w14:paraId="2E4B9EED" w14:textId="77777777" w:rsidR="00707B15" w:rsidRPr="00CE5BE5" w:rsidRDefault="00707B15"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mc:Fallback>
      </mc:AlternateContent>
    </w:r>
    <w:r>
      <w:rPr>
        <w:noProof/>
        <w:lang w:val="en-IN" w:eastAsia="en-IN"/>
      </w:rPr>
      <w:drawing>
        <wp:anchor distT="0" distB="0" distL="114300" distR="114300" simplePos="0" relativeHeight="251659264" behindDoc="1" locked="0" layoutInCell="1" allowOverlap="1" wp14:anchorId="255DABC6" wp14:editId="4F831092">
          <wp:simplePos x="0" y="0"/>
          <wp:positionH relativeFrom="margin">
            <wp:posOffset>0</wp:posOffset>
          </wp:positionH>
          <wp:positionV relativeFrom="paragraph">
            <wp:posOffset>-120650</wp:posOffset>
          </wp:positionV>
          <wp:extent cx="1189990" cy="292100"/>
          <wp:effectExtent l="0" t="0" r="0" b="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lang w:val="en-IN" w:eastAsia="en-IN"/>
      </w:rPr>
      <mc:AlternateContent>
        <mc:Choice Requires="wps">
          <w:drawing>
            <wp:anchor distT="0" distB="0" distL="114300" distR="114300" simplePos="0" relativeHeight="251664896" behindDoc="0" locked="0" layoutInCell="1" allowOverlap="1" wp14:anchorId="5F68A7B5" wp14:editId="0A2174D9">
              <wp:simplePos x="0" y="0"/>
              <wp:positionH relativeFrom="margin">
                <wp:posOffset>1952625</wp:posOffset>
              </wp:positionH>
              <wp:positionV relativeFrom="paragraph">
                <wp:posOffset>-82550</wp:posOffset>
              </wp:positionV>
              <wp:extent cx="2227580" cy="292100"/>
              <wp:effectExtent l="0" t="0" r="0" b="0"/>
              <wp:wrapNone/>
              <wp:docPr id="48" name="Text 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7580"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50F0878" w14:textId="77777777" w:rsidR="00707B15" w:rsidRPr="00CE5BE5" w:rsidRDefault="00707B15" w:rsidP="00DA5851">
                          <w:pPr>
                            <w:jc w:val="center"/>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8A7B5" id="_x0000_s1047" type="#_x0000_t202" style="position:absolute;margin-left:153.75pt;margin-top:-6.5pt;width:175.4pt;height:23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" fillcolor="white [3201]" stroked="f" strokeweight=".5pt">
              <v:path arrowok="t"/>
              <v:textbox>
                <w:txbxContent>
                  <w:p w14:paraId="350F0878" w14:textId="77777777" w:rsidR="00707B15" w:rsidRPr="00CE5BE5" w:rsidRDefault="00707B15" w:rsidP="00DA5851">
                    <w:pPr>
                      <w:jc w:val="center"/>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mc:Fallback>
      </mc:AlternateContent>
    </w:r>
    <w:r>
      <w:rPr>
        <w:noProof/>
        <w:lang w:val="en-IN" w:eastAsia="en-IN"/>
      </w:rPr>
      <mc:AlternateContent>
        <mc:Choice Requires="wps">
          <w:drawing>
            <wp:anchor distT="0" distB="0" distL="114300" distR="114300" simplePos="0" relativeHeight="251663872" behindDoc="0" locked="0" layoutInCell="1" allowOverlap="1" wp14:anchorId="4CF6ACAF" wp14:editId="3F404199">
              <wp:simplePos x="0" y="0"/>
              <wp:positionH relativeFrom="page">
                <wp:align>left</wp:align>
              </wp:positionH>
              <wp:positionV relativeFrom="paragraph">
                <wp:posOffset>-485775</wp:posOffset>
              </wp:positionV>
              <wp:extent cx="7761605" cy="64770"/>
              <wp:effectExtent l="0" t="0" r="0" b="0"/>
              <wp:wrapNone/>
              <wp:docPr id="50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1605" cy="64770"/>
                      </a:xfrm>
                      <a:prstGeom prst="rect">
                        <a:avLst/>
                      </a:prstGeom>
                      <a:solidFill>
                        <a:srgbClr val="EA2E29"/>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6BB92AE" id="Rectangle 7" o:spid="_x0000_s1026" style="position:absolute;margin-left:0;margin-top:-38.25pt;width:611.15pt;height:5.1pt;z-index:251663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siuggECAADcAwAADgAAAAAA&#10;AAAAAAAAAAAuAgAAZHJzL2Uyb0RvYy54bWxQSwECLQAUAAYACAAAACEA4vuRi98AAAAJAQAADwAA&#10;AAAAAAAAAAAAAABbBAAAZHJzL2Rvd25yZXYueG1sUEsFBgAAAAAEAAQA8wAAAGcFAAAAAA==&#10;" fillcolor="#ea2e29" stroked="f">
              <w10:wrap anchorx="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DB6BD2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E861266"/>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5F3AB60C"/>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662389"/>
    <w:multiLevelType w:val="hybridMultilevel"/>
    <w:tmpl w:val="E5AA31E4"/>
    <w:lvl w:ilvl="0" w:tplc="0EAC5726">
      <w:start w:val="1"/>
      <w:numFmt w:val="decimal"/>
      <w:lvlText w:val="%1)"/>
      <w:lvlJc w:val="left"/>
      <w:pPr>
        <w:ind w:left="405" w:hanging="360"/>
      </w:pPr>
      <w:rPr>
        <w:rFonts w:hint="default"/>
      </w:rPr>
    </w:lvl>
    <w:lvl w:ilvl="1" w:tplc="40090019" w:tentative="1">
      <w:start w:val="1"/>
      <w:numFmt w:val="lowerLetter"/>
      <w:lvlText w:val="%2."/>
      <w:lvlJc w:val="left"/>
      <w:pPr>
        <w:ind w:left="1125" w:hanging="360"/>
      </w:pPr>
    </w:lvl>
    <w:lvl w:ilvl="2" w:tplc="4009001B" w:tentative="1">
      <w:start w:val="1"/>
      <w:numFmt w:val="lowerRoman"/>
      <w:lvlText w:val="%3."/>
      <w:lvlJc w:val="right"/>
      <w:pPr>
        <w:ind w:left="1845" w:hanging="180"/>
      </w:pPr>
    </w:lvl>
    <w:lvl w:ilvl="3" w:tplc="4009000F" w:tentative="1">
      <w:start w:val="1"/>
      <w:numFmt w:val="decimal"/>
      <w:lvlText w:val="%4."/>
      <w:lvlJc w:val="left"/>
      <w:pPr>
        <w:ind w:left="2565" w:hanging="360"/>
      </w:pPr>
    </w:lvl>
    <w:lvl w:ilvl="4" w:tplc="40090019" w:tentative="1">
      <w:start w:val="1"/>
      <w:numFmt w:val="lowerLetter"/>
      <w:lvlText w:val="%5."/>
      <w:lvlJc w:val="left"/>
      <w:pPr>
        <w:ind w:left="3285" w:hanging="360"/>
      </w:pPr>
    </w:lvl>
    <w:lvl w:ilvl="5" w:tplc="4009001B" w:tentative="1">
      <w:start w:val="1"/>
      <w:numFmt w:val="lowerRoman"/>
      <w:lvlText w:val="%6."/>
      <w:lvlJc w:val="right"/>
      <w:pPr>
        <w:ind w:left="4005" w:hanging="180"/>
      </w:pPr>
    </w:lvl>
    <w:lvl w:ilvl="6" w:tplc="4009000F" w:tentative="1">
      <w:start w:val="1"/>
      <w:numFmt w:val="decimal"/>
      <w:lvlText w:val="%7."/>
      <w:lvlJc w:val="left"/>
      <w:pPr>
        <w:ind w:left="4725" w:hanging="360"/>
      </w:pPr>
    </w:lvl>
    <w:lvl w:ilvl="7" w:tplc="40090019" w:tentative="1">
      <w:start w:val="1"/>
      <w:numFmt w:val="lowerLetter"/>
      <w:lvlText w:val="%8."/>
      <w:lvlJc w:val="left"/>
      <w:pPr>
        <w:ind w:left="5445" w:hanging="360"/>
      </w:pPr>
    </w:lvl>
    <w:lvl w:ilvl="8" w:tplc="4009001B" w:tentative="1">
      <w:start w:val="1"/>
      <w:numFmt w:val="lowerRoman"/>
      <w:lvlText w:val="%9."/>
      <w:lvlJc w:val="right"/>
      <w:pPr>
        <w:ind w:left="6165" w:hanging="180"/>
      </w:pPr>
    </w:lvl>
  </w:abstractNum>
  <w:abstractNum w:abstractNumId="10" w15:restartNumberingAfterBreak="0">
    <w:nsid w:val="0E2145DF"/>
    <w:multiLevelType w:val="hybridMultilevel"/>
    <w:tmpl w:val="C338C8B8"/>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1"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4"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8"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8"/>
  </w:num>
  <w:num w:numId="2">
    <w:abstractNumId w:val="16"/>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1"/>
  </w:num>
  <w:num w:numId="12">
    <w:abstractNumId w:val="12"/>
  </w:num>
  <w:num w:numId="13">
    <w:abstractNumId w:val="15"/>
  </w:num>
  <w:num w:numId="14">
    <w:abstractNumId w:val="14"/>
  </w:num>
  <w:num w:numId="15">
    <w:abstractNumId w:val="19"/>
  </w:num>
  <w:num w:numId="16">
    <w:abstractNumId w:val="17"/>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13"/>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10"/>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10"/>
    <w:lvlOverride w:ilvl="0">
      <w:startOverride w:val="1"/>
    </w:lvlOverride>
  </w:num>
  <w:num w:numId="31">
    <w:abstractNumId w:val="0"/>
  </w:num>
  <w:num w:numId="32">
    <w:abstractNumId w:val="10"/>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7"/>
    <w:lvlOverride w:ilvl="0">
      <w:startOverride w:val="1"/>
    </w:lvlOverride>
  </w:num>
  <w:num w:numId="36">
    <w:abstractNumId w:val="7"/>
    <w:lvlOverride w:ilvl="0">
      <w:startOverride w:val="1"/>
    </w:lvlOverride>
  </w:num>
  <w:num w:numId="37">
    <w:abstractNumId w:val="7"/>
    <w:lvlOverride w:ilvl="0">
      <w:startOverride w:val="1"/>
    </w:lvlOverride>
  </w:num>
  <w:num w:numId="38">
    <w:abstractNumId w:val="7"/>
    <w:lvlOverride w:ilvl="0">
      <w:startOverride w:val="1"/>
    </w:lvlOverride>
  </w:num>
  <w:num w:numId="39">
    <w:abstractNumId w:val="9"/>
  </w:num>
  <w:num w:numId="40">
    <w:abstractNumId w:val="7"/>
    <w:lvlOverride w:ilvl="0">
      <w:startOverride w:val="1"/>
    </w:lvlOverride>
  </w:num>
  <w:num w:numId="41">
    <w:abstractNumId w:val="7"/>
    <w:lvlOverride w:ilvl="0">
      <w:startOverride w:val="1"/>
    </w:lvlOverride>
  </w:num>
  <w:numIdMacAtCleanup w:val="2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Joshua Wilson">
    <w15:presenceInfo w15:providerId="Windows Live" w15:userId="95cb7718c90d9b79"/>
  </w15:person>
  <w15:person w15:author="Pavan Rasquinha [2]">
    <w15:presenceInfo w15:providerId="AD" w15:userId="S-1-5-21-1164024106-3686691706-1789316388-43717"/>
  </w15:person>
  <w15:person w15:author="Jad Jaber">
    <w15:presenceInfo w15:providerId="AD" w15:userId="S::jad.jaber@navvishealthcare.com::ff60f7a0-0d80-4663-8457-48c7b4f6c8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6" w:nlCheck="1" w:checkStyle="0"/>
  <w:activeWritingStyle w:appName="MSWord" w:lang="en-IN" w:vendorID="64" w:dllVersion="6" w:nlCheck="1" w:checkStyle="0"/>
  <w:activeWritingStyle w:appName="MSWord" w:lang="en-US" w:vendorID="64" w:dllVersion="0" w:nlCheck="1" w:checkStyle="0"/>
  <w:activeWritingStyle w:appName="MSWord" w:lang="en-IN" w:vendorID="64" w:dllVersion="0" w:nlCheck="1" w:checkStyle="0"/>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049"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De1NDAyMDAxszSztDRX0lEKTi0uzszPAykwMawFADM0wQ4tAAAA"/>
    <w:docVar w:name="_PubVPasteboard_" w:val="1"/>
  </w:docVars>
  <w:rsids>
    <w:rsidRoot w:val="001E2996"/>
    <w:rsid w:val="000001E3"/>
    <w:rsid w:val="00000498"/>
    <w:rsid w:val="00000EDC"/>
    <w:rsid w:val="0000272E"/>
    <w:rsid w:val="00002AC0"/>
    <w:rsid w:val="0000379C"/>
    <w:rsid w:val="00003966"/>
    <w:rsid w:val="00003B8B"/>
    <w:rsid w:val="00004456"/>
    <w:rsid w:val="000050FD"/>
    <w:rsid w:val="00005276"/>
    <w:rsid w:val="000056E4"/>
    <w:rsid w:val="00005C85"/>
    <w:rsid w:val="00006E04"/>
    <w:rsid w:val="000071E6"/>
    <w:rsid w:val="000071F8"/>
    <w:rsid w:val="00007383"/>
    <w:rsid w:val="00010077"/>
    <w:rsid w:val="0001019C"/>
    <w:rsid w:val="0001053D"/>
    <w:rsid w:val="00010F18"/>
    <w:rsid w:val="0001126C"/>
    <w:rsid w:val="00011366"/>
    <w:rsid w:val="000117CA"/>
    <w:rsid w:val="00011C39"/>
    <w:rsid w:val="00011FBC"/>
    <w:rsid w:val="000128BC"/>
    <w:rsid w:val="00012E3C"/>
    <w:rsid w:val="000132CF"/>
    <w:rsid w:val="000132F9"/>
    <w:rsid w:val="0001334D"/>
    <w:rsid w:val="0001382F"/>
    <w:rsid w:val="00014707"/>
    <w:rsid w:val="00014ABB"/>
    <w:rsid w:val="00015005"/>
    <w:rsid w:val="000151E1"/>
    <w:rsid w:val="0001522B"/>
    <w:rsid w:val="000160E9"/>
    <w:rsid w:val="0001633B"/>
    <w:rsid w:val="00016431"/>
    <w:rsid w:val="000167E5"/>
    <w:rsid w:val="00016E26"/>
    <w:rsid w:val="000175A8"/>
    <w:rsid w:val="00017725"/>
    <w:rsid w:val="00017C49"/>
    <w:rsid w:val="00020C47"/>
    <w:rsid w:val="000213EA"/>
    <w:rsid w:val="000217C1"/>
    <w:rsid w:val="00021ABA"/>
    <w:rsid w:val="000222F2"/>
    <w:rsid w:val="000224F2"/>
    <w:rsid w:val="00023AEA"/>
    <w:rsid w:val="00023D16"/>
    <w:rsid w:val="00024104"/>
    <w:rsid w:val="00025483"/>
    <w:rsid w:val="00026431"/>
    <w:rsid w:val="000264FE"/>
    <w:rsid w:val="00026BC6"/>
    <w:rsid w:val="00027263"/>
    <w:rsid w:val="00027FA8"/>
    <w:rsid w:val="00030ECD"/>
    <w:rsid w:val="000313E9"/>
    <w:rsid w:val="00031F99"/>
    <w:rsid w:val="00031F9E"/>
    <w:rsid w:val="00032382"/>
    <w:rsid w:val="00032DF3"/>
    <w:rsid w:val="00032EA1"/>
    <w:rsid w:val="00033104"/>
    <w:rsid w:val="0003332B"/>
    <w:rsid w:val="000333FC"/>
    <w:rsid w:val="000334E0"/>
    <w:rsid w:val="00033A8B"/>
    <w:rsid w:val="00034F3A"/>
    <w:rsid w:val="00035150"/>
    <w:rsid w:val="000352BD"/>
    <w:rsid w:val="000353AF"/>
    <w:rsid w:val="00036077"/>
    <w:rsid w:val="000362E7"/>
    <w:rsid w:val="000367FE"/>
    <w:rsid w:val="000368FF"/>
    <w:rsid w:val="00037BFD"/>
    <w:rsid w:val="00040B24"/>
    <w:rsid w:val="00041640"/>
    <w:rsid w:val="00041AC6"/>
    <w:rsid w:val="00043823"/>
    <w:rsid w:val="00043C0B"/>
    <w:rsid w:val="0004419E"/>
    <w:rsid w:val="00044373"/>
    <w:rsid w:val="0004537D"/>
    <w:rsid w:val="0004659D"/>
    <w:rsid w:val="000468FB"/>
    <w:rsid w:val="0004743A"/>
    <w:rsid w:val="0004773F"/>
    <w:rsid w:val="00047D1B"/>
    <w:rsid w:val="00047E49"/>
    <w:rsid w:val="00047EE2"/>
    <w:rsid w:val="0005017D"/>
    <w:rsid w:val="000502B5"/>
    <w:rsid w:val="00050F66"/>
    <w:rsid w:val="000529FD"/>
    <w:rsid w:val="00052BA9"/>
    <w:rsid w:val="00053DC4"/>
    <w:rsid w:val="00054117"/>
    <w:rsid w:val="00054460"/>
    <w:rsid w:val="00055012"/>
    <w:rsid w:val="00055A44"/>
    <w:rsid w:val="00056136"/>
    <w:rsid w:val="000578FC"/>
    <w:rsid w:val="0006028F"/>
    <w:rsid w:val="000602F7"/>
    <w:rsid w:val="00060308"/>
    <w:rsid w:val="00060E54"/>
    <w:rsid w:val="000610C2"/>
    <w:rsid w:val="00061918"/>
    <w:rsid w:val="00061C54"/>
    <w:rsid w:val="00061FC6"/>
    <w:rsid w:val="000622E6"/>
    <w:rsid w:val="000624EC"/>
    <w:rsid w:val="00062822"/>
    <w:rsid w:val="000629A0"/>
    <w:rsid w:val="00062AF3"/>
    <w:rsid w:val="00062C42"/>
    <w:rsid w:val="00062D33"/>
    <w:rsid w:val="00063A82"/>
    <w:rsid w:val="00063AF9"/>
    <w:rsid w:val="0006466D"/>
    <w:rsid w:val="00065310"/>
    <w:rsid w:val="00065DAD"/>
    <w:rsid w:val="0006641F"/>
    <w:rsid w:val="00066678"/>
    <w:rsid w:val="0006687C"/>
    <w:rsid w:val="000669BE"/>
    <w:rsid w:val="00067AAC"/>
    <w:rsid w:val="00067B0B"/>
    <w:rsid w:val="00070AA9"/>
    <w:rsid w:val="00070C96"/>
    <w:rsid w:val="00072036"/>
    <w:rsid w:val="00072C53"/>
    <w:rsid w:val="00072C91"/>
    <w:rsid w:val="00073083"/>
    <w:rsid w:val="000735DA"/>
    <w:rsid w:val="000739E3"/>
    <w:rsid w:val="00073B16"/>
    <w:rsid w:val="00073DF4"/>
    <w:rsid w:val="00074147"/>
    <w:rsid w:val="000747D6"/>
    <w:rsid w:val="000749E1"/>
    <w:rsid w:val="000749FD"/>
    <w:rsid w:val="00074C59"/>
    <w:rsid w:val="00075260"/>
    <w:rsid w:val="00075827"/>
    <w:rsid w:val="00075B78"/>
    <w:rsid w:val="000763D2"/>
    <w:rsid w:val="00076436"/>
    <w:rsid w:val="000766ED"/>
    <w:rsid w:val="00076E85"/>
    <w:rsid w:val="00077FA4"/>
    <w:rsid w:val="000803D9"/>
    <w:rsid w:val="00080746"/>
    <w:rsid w:val="00080D9B"/>
    <w:rsid w:val="00080E07"/>
    <w:rsid w:val="00080E8C"/>
    <w:rsid w:val="00081092"/>
    <w:rsid w:val="00081574"/>
    <w:rsid w:val="000817D1"/>
    <w:rsid w:val="00081F9D"/>
    <w:rsid w:val="000824E2"/>
    <w:rsid w:val="00082532"/>
    <w:rsid w:val="000825AE"/>
    <w:rsid w:val="00082B32"/>
    <w:rsid w:val="000831C3"/>
    <w:rsid w:val="0008392E"/>
    <w:rsid w:val="00085434"/>
    <w:rsid w:val="000854E6"/>
    <w:rsid w:val="000855D7"/>
    <w:rsid w:val="00085FD9"/>
    <w:rsid w:val="000865C5"/>
    <w:rsid w:val="000865D9"/>
    <w:rsid w:val="00086DAA"/>
    <w:rsid w:val="00087BE7"/>
    <w:rsid w:val="00087C59"/>
    <w:rsid w:val="00090432"/>
    <w:rsid w:val="000909E1"/>
    <w:rsid w:val="0009107D"/>
    <w:rsid w:val="000910B1"/>
    <w:rsid w:val="000911B6"/>
    <w:rsid w:val="0009134A"/>
    <w:rsid w:val="00091989"/>
    <w:rsid w:val="000923FF"/>
    <w:rsid w:val="000924DE"/>
    <w:rsid w:val="00092CD5"/>
    <w:rsid w:val="000938FB"/>
    <w:rsid w:val="000940EB"/>
    <w:rsid w:val="000943C6"/>
    <w:rsid w:val="000943EA"/>
    <w:rsid w:val="00094655"/>
    <w:rsid w:val="00094F08"/>
    <w:rsid w:val="00095DC0"/>
    <w:rsid w:val="000968AF"/>
    <w:rsid w:val="000970BC"/>
    <w:rsid w:val="000979EE"/>
    <w:rsid w:val="000A009A"/>
    <w:rsid w:val="000A0213"/>
    <w:rsid w:val="000A04E4"/>
    <w:rsid w:val="000A092B"/>
    <w:rsid w:val="000A09F3"/>
    <w:rsid w:val="000A147F"/>
    <w:rsid w:val="000A171E"/>
    <w:rsid w:val="000A1B7B"/>
    <w:rsid w:val="000A1E2B"/>
    <w:rsid w:val="000A2232"/>
    <w:rsid w:val="000A4574"/>
    <w:rsid w:val="000A4A27"/>
    <w:rsid w:val="000A4C5F"/>
    <w:rsid w:val="000A569D"/>
    <w:rsid w:val="000A6795"/>
    <w:rsid w:val="000A7A12"/>
    <w:rsid w:val="000A7D5B"/>
    <w:rsid w:val="000A7EAB"/>
    <w:rsid w:val="000B028F"/>
    <w:rsid w:val="000B05A9"/>
    <w:rsid w:val="000B0802"/>
    <w:rsid w:val="000B0B89"/>
    <w:rsid w:val="000B1563"/>
    <w:rsid w:val="000B1919"/>
    <w:rsid w:val="000B1929"/>
    <w:rsid w:val="000B303E"/>
    <w:rsid w:val="000B31B1"/>
    <w:rsid w:val="000B336F"/>
    <w:rsid w:val="000B3C1C"/>
    <w:rsid w:val="000B4293"/>
    <w:rsid w:val="000B47BA"/>
    <w:rsid w:val="000B4AA5"/>
    <w:rsid w:val="000B5113"/>
    <w:rsid w:val="000B511B"/>
    <w:rsid w:val="000B5622"/>
    <w:rsid w:val="000B5DF9"/>
    <w:rsid w:val="000B68A3"/>
    <w:rsid w:val="000B6ABD"/>
    <w:rsid w:val="000B735D"/>
    <w:rsid w:val="000B74ED"/>
    <w:rsid w:val="000C01E9"/>
    <w:rsid w:val="000C0422"/>
    <w:rsid w:val="000C2098"/>
    <w:rsid w:val="000C2F01"/>
    <w:rsid w:val="000C3ADF"/>
    <w:rsid w:val="000C3C1A"/>
    <w:rsid w:val="000C403C"/>
    <w:rsid w:val="000C4689"/>
    <w:rsid w:val="000C5214"/>
    <w:rsid w:val="000C5350"/>
    <w:rsid w:val="000C5443"/>
    <w:rsid w:val="000C598A"/>
    <w:rsid w:val="000C5A66"/>
    <w:rsid w:val="000C6615"/>
    <w:rsid w:val="000C6D08"/>
    <w:rsid w:val="000C71C5"/>
    <w:rsid w:val="000C7762"/>
    <w:rsid w:val="000C77F3"/>
    <w:rsid w:val="000C7A9A"/>
    <w:rsid w:val="000D028B"/>
    <w:rsid w:val="000D173B"/>
    <w:rsid w:val="000D1855"/>
    <w:rsid w:val="000D1C1E"/>
    <w:rsid w:val="000D20ED"/>
    <w:rsid w:val="000D2986"/>
    <w:rsid w:val="000D3029"/>
    <w:rsid w:val="000D3A02"/>
    <w:rsid w:val="000D3B16"/>
    <w:rsid w:val="000D43D4"/>
    <w:rsid w:val="000D4C89"/>
    <w:rsid w:val="000D5091"/>
    <w:rsid w:val="000D50CB"/>
    <w:rsid w:val="000D54CD"/>
    <w:rsid w:val="000D559F"/>
    <w:rsid w:val="000D5DB3"/>
    <w:rsid w:val="000D6066"/>
    <w:rsid w:val="000D6366"/>
    <w:rsid w:val="000D63F8"/>
    <w:rsid w:val="000D6AEA"/>
    <w:rsid w:val="000D6ED5"/>
    <w:rsid w:val="000D750C"/>
    <w:rsid w:val="000E021A"/>
    <w:rsid w:val="000E0711"/>
    <w:rsid w:val="000E0961"/>
    <w:rsid w:val="000E0B19"/>
    <w:rsid w:val="000E0DDA"/>
    <w:rsid w:val="000E11FE"/>
    <w:rsid w:val="000E14D7"/>
    <w:rsid w:val="000E206D"/>
    <w:rsid w:val="000E2119"/>
    <w:rsid w:val="000E21FD"/>
    <w:rsid w:val="000E2903"/>
    <w:rsid w:val="000E2921"/>
    <w:rsid w:val="000E2B99"/>
    <w:rsid w:val="000E2BFE"/>
    <w:rsid w:val="000E42C4"/>
    <w:rsid w:val="000E4619"/>
    <w:rsid w:val="000E55C7"/>
    <w:rsid w:val="000E5A0A"/>
    <w:rsid w:val="000E5C6E"/>
    <w:rsid w:val="000E5FDE"/>
    <w:rsid w:val="000E6646"/>
    <w:rsid w:val="000E6697"/>
    <w:rsid w:val="000F0308"/>
    <w:rsid w:val="000F05D5"/>
    <w:rsid w:val="000F068E"/>
    <w:rsid w:val="000F074A"/>
    <w:rsid w:val="000F09C8"/>
    <w:rsid w:val="000F0B46"/>
    <w:rsid w:val="000F0C35"/>
    <w:rsid w:val="000F1820"/>
    <w:rsid w:val="000F1AD0"/>
    <w:rsid w:val="000F1DC0"/>
    <w:rsid w:val="000F2124"/>
    <w:rsid w:val="000F2E69"/>
    <w:rsid w:val="000F33CB"/>
    <w:rsid w:val="000F3E20"/>
    <w:rsid w:val="000F3F30"/>
    <w:rsid w:val="000F4323"/>
    <w:rsid w:val="000F4CAD"/>
    <w:rsid w:val="000F5D86"/>
    <w:rsid w:val="000F64C6"/>
    <w:rsid w:val="000F6689"/>
    <w:rsid w:val="0010003E"/>
    <w:rsid w:val="0010089D"/>
    <w:rsid w:val="001014EF"/>
    <w:rsid w:val="00101F9F"/>
    <w:rsid w:val="00102062"/>
    <w:rsid w:val="001020F6"/>
    <w:rsid w:val="00102551"/>
    <w:rsid w:val="001026AB"/>
    <w:rsid w:val="00102A39"/>
    <w:rsid w:val="00102BD8"/>
    <w:rsid w:val="00103064"/>
    <w:rsid w:val="001032CB"/>
    <w:rsid w:val="001039DB"/>
    <w:rsid w:val="00103A1B"/>
    <w:rsid w:val="00104BEE"/>
    <w:rsid w:val="001060F9"/>
    <w:rsid w:val="00106B6E"/>
    <w:rsid w:val="00106B73"/>
    <w:rsid w:val="00107177"/>
    <w:rsid w:val="001074CE"/>
    <w:rsid w:val="0010762B"/>
    <w:rsid w:val="001101AD"/>
    <w:rsid w:val="001101E2"/>
    <w:rsid w:val="00110608"/>
    <w:rsid w:val="00110682"/>
    <w:rsid w:val="0011167C"/>
    <w:rsid w:val="00111B88"/>
    <w:rsid w:val="00112238"/>
    <w:rsid w:val="001130DF"/>
    <w:rsid w:val="00113ABB"/>
    <w:rsid w:val="00113BED"/>
    <w:rsid w:val="001153B9"/>
    <w:rsid w:val="00115482"/>
    <w:rsid w:val="00116C60"/>
    <w:rsid w:val="001170C4"/>
    <w:rsid w:val="00117866"/>
    <w:rsid w:val="00117E0C"/>
    <w:rsid w:val="0012040F"/>
    <w:rsid w:val="0012083B"/>
    <w:rsid w:val="00120D19"/>
    <w:rsid w:val="00120D95"/>
    <w:rsid w:val="00121989"/>
    <w:rsid w:val="0012247F"/>
    <w:rsid w:val="001229D1"/>
    <w:rsid w:val="00122A79"/>
    <w:rsid w:val="00122C48"/>
    <w:rsid w:val="00123412"/>
    <w:rsid w:val="00123738"/>
    <w:rsid w:val="00123A5E"/>
    <w:rsid w:val="00124D8E"/>
    <w:rsid w:val="0012552B"/>
    <w:rsid w:val="00125F01"/>
    <w:rsid w:val="0012657E"/>
    <w:rsid w:val="00126641"/>
    <w:rsid w:val="00126BB1"/>
    <w:rsid w:val="0012724C"/>
    <w:rsid w:val="0012727E"/>
    <w:rsid w:val="001276AD"/>
    <w:rsid w:val="001300E4"/>
    <w:rsid w:val="00130652"/>
    <w:rsid w:val="0013207A"/>
    <w:rsid w:val="001320F8"/>
    <w:rsid w:val="001325AB"/>
    <w:rsid w:val="00134647"/>
    <w:rsid w:val="00134E34"/>
    <w:rsid w:val="00135B78"/>
    <w:rsid w:val="00135B7C"/>
    <w:rsid w:val="00135C36"/>
    <w:rsid w:val="00135E5E"/>
    <w:rsid w:val="00137D53"/>
    <w:rsid w:val="001407D7"/>
    <w:rsid w:val="00140806"/>
    <w:rsid w:val="001412C6"/>
    <w:rsid w:val="001417F5"/>
    <w:rsid w:val="001423C5"/>
    <w:rsid w:val="001428B9"/>
    <w:rsid w:val="00143068"/>
    <w:rsid w:val="0014332C"/>
    <w:rsid w:val="00143700"/>
    <w:rsid w:val="00143AB7"/>
    <w:rsid w:val="00143DF7"/>
    <w:rsid w:val="00143FF2"/>
    <w:rsid w:val="00144E3F"/>
    <w:rsid w:val="00144F39"/>
    <w:rsid w:val="001465D5"/>
    <w:rsid w:val="00146969"/>
    <w:rsid w:val="00146AEA"/>
    <w:rsid w:val="00146BF1"/>
    <w:rsid w:val="00147950"/>
    <w:rsid w:val="00150501"/>
    <w:rsid w:val="00150628"/>
    <w:rsid w:val="00150D3A"/>
    <w:rsid w:val="00150FA7"/>
    <w:rsid w:val="00151085"/>
    <w:rsid w:val="00151749"/>
    <w:rsid w:val="00151B7D"/>
    <w:rsid w:val="001522CF"/>
    <w:rsid w:val="00152877"/>
    <w:rsid w:val="00152DD7"/>
    <w:rsid w:val="00152FFE"/>
    <w:rsid w:val="00153031"/>
    <w:rsid w:val="001548E6"/>
    <w:rsid w:val="00155179"/>
    <w:rsid w:val="00155AAE"/>
    <w:rsid w:val="00155BF9"/>
    <w:rsid w:val="00155C56"/>
    <w:rsid w:val="001565F9"/>
    <w:rsid w:val="00156930"/>
    <w:rsid w:val="001569A5"/>
    <w:rsid w:val="001569DF"/>
    <w:rsid w:val="00157DB1"/>
    <w:rsid w:val="00160543"/>
    <w:rsid w:val="00161277"/>
    <w:rsid w:val="00161466"/>
    <w:rsid w:val="0016169B"/>
    <w:rsid w:val="0016172A"/>
    <w:rsid w:val="001618FF"/>
    <w:rsid w:val="00161958"/>
    <w:rsid w:val="00161D60"/>
    <w:rsid w:val="001622BF"/>
    <w:rsid w:val="00162518"/>
    <w:rsid w:val="001629BB"/>
    <w:rsid w:val="001632AC"/>
    <w:rsid w:val="001637F8"/>
    <w:rsid w:val="00163EAD"/>
    <w:rsid w:val="00164A37"/>
    <w:rsid w:val="00164B08"/>
    <w:rsid w:val="00165033"/>
    <w:rsid w:val="0016526F"/>
    <w:rsid w:val="001653EC"/>
    <w:rsid w:val="001656A3"/>
    <w:rsid w:val="001663F3"/>
    <w:rsid w:val="00166D2B"/>
    <w:rsid w:val="00166D66"/>
    <w:rsid w:val="00166FAB"/>
    <w:rsid w:val="001674C4"/>
    <w:rsid w:val="0017011F"/>
    <w:rsid w:val="00170AD2"/>
    <w:rsid w:val="00170B1A"/>
    <w:rsid w:val="00170F14"/>
    <w:rsid w:val="00171706"/>
    <w:rsid w:val="001717F3"/>
    <w:rsid w:val="001732A4"/>
    <w:rsid w:val="0017432C"/>
    <w:rsid w:val="00174FA9"/>
    <w:rsid w:val="001750EB"/>
    <w:rsid w:val="001760D7"/>
    <w:rsid w:val="001766FC"/>
    <w:rsid w:val="00176A0E"/>
    <w:rsid w:val="0017733D"/>
    <w:rsid w:val="0017798B"/>
    <w:rsid w:val="001803C7"/>
    <w:rsid w:val="00180CAE"/>
    <w:rsid w:val="00180DD1"/>
    <w:rsid w:val="001816D4"/>
    <w:rsid w:val="00181B59"/>
    <w:rsid w:val="001826C2"/>
    <w:rsid w:val="00182902"/>
    <w:rsid w:val="00182A83"/>
    <w:rsid w:val="001846A4"/>
    <w:rsid w:val="00184B15"/>
    <w:rsid w:val="0018525C"/>
    <w:rsid w:val="00186318"/>
    <w:rsid w:val="00186574"/>
    <w:rsid w:val="0018668F"/>
    <w:rsid w:val="00186FAF"/>
    <w:rsid w:val="001870CC"/>
    <w:rsid w:val="00190189"/>
    <w:rsid w:val="00190A2A"/>
    <w:rsid w:val="001913EF"/>
    <w:rsid w:val="0019354C"/>
    <w:rsid w:val="00193ACC"/>
    <w:rsid w:val="00193F30"/>
    <w:rsid w:val="001944D2"/>
    <w:rsid w:val="00194894"/>
    <w:rsid w:val="00195B8D"/>
    <w:rsid w:val="001962F1"/>
    <w:rsid w:val="0019667D"/>
    <w:rsid w:val="00196684"/>
    <w:rsid w:val="00196C83"/>
    <w:rsid w:val="0019724B"/>
    <w:rsid w:val="00197275"/>
    <w:rsid w:val="0019748D"/>
    <w:rsid w:val="00197C08"/>
    <w:rsid w:val="00197CEA"/>
    <w:rsid w:val="001A0DAD"/>
    <w:rsid w:val="001A0DBB"/>
    <w:rsid w:val="001A156A"/>
    <w:rsid w:val="001A1EB1"/>
    <w:rsid w:val="001A28EE"/>
    <w:rsid w:val="001A2D77"/>
    <w:rsid w:val="001A321D"/>
    <w:rsid w:val="001A324F"/>
    <w:rsid w:val="001A37F0"/>
    <w:rsid w:val="001A481B"/>
    <w:rsid w:val="001A49E1"/>
    <w:rsid w:val="001A4EA7"/>
    <w:rsid w:val="001A5347"/>
    <w:rsid w:val="001A5800"/>
    <w:rsid w:val="001A5889"/>
    <w:rsid w:val="001A64AB"/>
    <w:rsid w:val="001A67C3"/>
    <w:rsid w:val="001A6D4C"/>
    <w:rsid w:val="001A7058"/>
    <w:rsid w:val="001A7E87"/>
    <w:rsid w:val="001B2543"/>
    <w:rsid w:val="001B2940"/>
    <w:rsid w:val="001B306F"/>
    <w:rsid w:val="001B3CED"/>
    <w:rsid w:val="001B3FA9"/>
    <w:rsid w:val="001B4B67"/>
    <w:rsid w:val="001B4E61"/>
    <w:rsid w:val="001B4E71"/>
    <w:rsid w:val="001B600E"/>
    <w:rsid w:val="001B735D"/>
    <w:rsid w:val="001B7BBB"/>
    <w:rsid w:val="001C07CC"/>
    <w:rsid w:val="001C082F"/>
    <w:rsid w:val="001C0E9C"/>
    <w:rsid w:val="001C145D"/>
    <w:rsid w:val="001C15B0"/>
    <w:rsid w:val="001C188E"/>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669"/>
    <w:rsid w:val="001C6746"/>
    <w:rsid w:val="001C6771"/>
    <w:rsid w:val="001C6B3D"/>
    <w:rsid w:val="001C6D78"/>
    <w:rsid w:val="001C7A74"/>
    <w:rsid w:val="001D05A6"/>
    <w:rsid w:val="001D093B"/>
    <w:rsid w:val="001D0B18"/>
    <w:rsid w:val="001D1903"/>
    <w:rsid w:val="001D1B2E"/>
    <w:rsid w:val="001D1D64"/>
    <w:rsid w:val="001D3D54"/>
    <w:rsid w:val="001D3DEF"/>
    <w:rsid w:val="001D4599"/>
    <w:rsid w:val="001D5AB3"/>
    <w:rsid w:val="001D5EE2"/>
    <w:rsid w:val="001D62E6"/>
    <w:rsid w:val="001D7397"/>
    <w:rsid w:val="001D7547"/>
    <w:rsid w:val="001D7683"/>
    <w:rsid w:val="001D774E"/>
    <w:rsid w:val="001D78E0"/>
    <w:rsid w:val="001D7A77"/>
    <w:rsid w:val="001D7BAA"/>
    <w:rsid w:val="001E02D8"/>
    <w:rsid w:val="001E126C"/>
    <w:rsid w:val="001E1362"/>
    <w:rsid w:val="001E1A15"/>
    <w:rsid w:val="001E1A99"/>
    <w:rsid w:val="001E1BE1"/>
    <w:rsid w:val="001E1E59"/>
    <w:rsid w:val="001E2996"/>
    <w:rsid w:val="001E2A48"/>
    <w:rsid w:val="001E3390"/>
    <w:rsid w:val="001E37F6"/>
    <w:rsid w:val="001E4AD4"/>
    <w:rsid w:val="001E4AD6"/>
    <w:rsid w:val="001E537F"/>
    <w:rsid w:val="001E5B08"/>
    <w:rsid w:val="001E5F84"/>
    <w:rsid w:val="001E5F8D"/>
    <w:rsid w:val="001E6C06"/>
    <w:rsid w:val="001E760B"/>
    <w:rsid w:val="001F04BB"/>
    <w:rsid w:val="001F149E"/>
    <w:rsid w:val="001F16E8"/>
    <w:rsid w:val="001F273E"/>
    <w:rsid w:val="001F28D6"/>
    <w:rsid w:val="001F29AE"/>
    <w:rsid w:val="001F322F"/>
    <w:rsid w:val="001F3782"/>
    <w:rsid w:val="001F3A6F"/>
    <w:rsid w:val="001F45AC"/>
    <w:rsid w:val="001F4CE1"/>
    <w:rsid w:val="001F4CEA"/>
    <w:rsid w:val="001F4FFB"/>
    <w:rsid w:val="001F588C"/>
    <w:rsid w:val="001F6498"/>
    <w:rsid w:val="001F7134"/>
    <w:rsid w:val="001F7362"/>
    <w:rsid w:val="001F737F"/>
    <w:rsid w:val="001F7BD1"/>
    <w:rsid w:val="001F7DAD"/>
    <w:rsid w:val="002002F2"/>
    <w:rsid w:val="002003F6"/>
    <w:rsid w:val="0020085B"/>
    <w:rsid w:val="00201151"/>
    <w:rsid w:val="00201487"/>
    <w:rsid w:val="00201514"/>
    <w:rsid w:val="00201C5C"/>
    <w:rsid w:val="00202B4A"/>
    <w:rsid w:val="00202F6E"/>
    <w:rsid w:val="00203214"/>
    <w:rsid w:val="00203908"/>
    <w:rsid w:val="002046D1"/>
    <w:rsid w:val="00204D9D"/>
    <w:rsid w:val="00204F2D"/>
    <w:rsid w:val="002058B9"/>
    <w:rsid w:val="00205B44"/>
    <w:rsid w:val="00205EE2"/>
    <w:rsid w:val="00206199"/>
    <w:rsid w:val="00206445"/>
    <w:rsid w:val="00206812"/>
    <w:rsid w:val="002069C1"/>
    <w:rsid w:val="00206BCE"/>
    <w:rsid w:val="00207512"/>
    <w:rsid w:val="0021066F"/>
    <w:rsid w:val="002110B9"/>
    <w:rsid w:val="002118B5"/>
    <w:rsid w:val="002119D5"/>
    <w:rsid w:val="002123EF"/>
    <w:rsid w:val="00212F3B"/>
    <w:rsid w:val="0021327C"/>
    <w:rsid w:val="00213D3F"/>
    <w:rsid w:val="0021499C"/>
    <w:rsid w:val="00215344"/>
    <w:rsid w:val="00215AAE"/>
    <w:rsid w:val="00215C2D"/>
    <w:rsid w:val="002163EC"/>
    <w:rsid w:val="0021641C"/>
    <w:rsid w:val="00216A21"/>
    <w:rsid w:val="00216A61"/>
    <w:rsid w:val="00216D1E"/>
    <w:rsid w:val="00216ED9"/>
    <w:rsid w:val="00216F4F"/>
    <w:rsid w:val="00217FFE"/>
    <w:rsid w:val="002202D9"/>
    <w:rsid w:val="00220570"/>
    <w:rsid w:val="00221D98"/>
    <w:rsid w:val="00221ED5"/>
    <w:rsid w:val="00222201"/>
    <w:rsid w:val="00222524"/>
    <w:rsid w:val="002226D3"/>
    <w:rsid w:val="00222771"/>
    <w:rsid w:val="00222E1E"/>
    <w:rsid w:val="00224F0E"/>
    <w:rsid w:val="00225BE1"/>
    <w:rsid w:val="0022676A"/>
    <w:rsid w:val="0022758B"/>
    <w:rsid w:val="0023008E"/>
    <w:rsid w:val="00230920"/>
    <w:rsid w:val="002316DA"/>
    <w:rsid w:val="0023222D"/>
    <w:rsid w:val="002326A5"/>
    <w:rsid w:val="00232759"/>
    <w:rsid w:val="00232C94"/>
    <w:rsid w:val="002330AD"/>
    <w:rsid w:val="0023318F"/>
    <w:rsid w:val="00233815"/>
    <w:rsid w:val="00234030"/>
    <w:rsid w:val="00234D51"/>
    <w:rsid w:val="00234F09"/>
    <w:rsid w:val="002351DF"/>
    <w:rsid w:val="002356B7"/>
    <w:rsid w:val="00235A9A"/>
    <w:rsid w:val="00235EC3"/>
    <w:rsid w:val="00236DD4"/>
    <w:rsid w:val="00237740"/>
    <w:rsid w:val="002377D1"/>
    <w:rsid w:val="00237CB9"/>
    <w:rsid w:val="00237EDD"/>
    <w:rsid w:val="002402BD"/>
    <w:rsid w:val="00240B21"/>
    <w:rsid w:val="00240D0C"/>
    <w:rsid w:val="00241AC6"/>
    <w:rsid w:val="002420BF"/>
    <w:rsid w:val="002425AB"/>
    <w:rsid w:val="0024263E"/>
    <w:rsid w:val="00242877"/>
    <w:rsid w:val="00242985"/>
    <w:rsid w:val="00242F81"/>
    <w:rsid w:val="00244479"/>
    <w:rsid w:val="00244C6D"/>
    <w:rsid w:val="002456C3"/>
    <w:rsid w:val="00245D94"/>
    <w:rsid w:val="0024605E"/>
    <w:rsid w:val="00246075"/>
    <w:rsid w:val="0024669C"/>
    <w:rsid w:val="00246871"/>
    <w:rsid w:val="00246D41"/>
    <w:rsid w:val="00246EBB"/>
    <w:rsid w:val="00247E45"/>
    <w:rsid w:val="0025067A"/>
    <w:rsid w:val="00250A70"/>
    <w:rsid w:val="00250EB7"/>
    <w:rsid w:val="0025191F"/>
    <w:rsid w:val="002519E5"/>
    <w:rsid w:val="00251E21"/>
    <w:rsid w:val="00251E22"/>
    <w:rsid w:val="00251FC7"/>
    <w:rsid w:val="00252FC2"/>
    <w:rsid w:val="002530F5"/>
    <w:rsid w:val="002532AE"/>
    <w:rsid w:val="00253ED3"/>
    <w:rsid w:val="00254EAE"/>
    <w:rsid w:val="0025672F"/>
    <w:rsid w:val="002567DF"/>
    <w:rsid w:val="00256BCF"/>
    <w:rsid w:val="00256F69"/>
    <w:rsid w:val="002570BF"/>
    <w:rsid w:val="002570DA"/>
    <w:rsid w:val="00257541"/>
    <w:rsid w:val="00257819"/>
    <w:rsid w:val="00260058"/>
    <w:rsid w:val="0026045F"/>
    <w:rsid w:val="002618AC"/>
    <w:rsid w:val="00261BB9"/>
    <w:rsid w:val="00263C26"/>
    <w:rsid w:val="0026447C"/>
    <w:rsid w:val="00264540"/>
    <w:rsid w:val="00264C04"/>
    <w:rsid w:val="00264D48"/>
    <w:rsid w:val="002660F3"/>
    <w:rsid w:val="00266713"/>
    <w:rsid w:val="00266BF9"/>
    <w:rsid w:val="00266C3B"/>
    <w:rsid w:val="00267095"/>
    <w:rsid w:val="00267C36"/>
    <w:rsid w:val="0027085D"/>
    <w:rsid w:val="00270FC0"/>
    <w:rsid w:val="00271FC3"/>
    <w:rsid w:val="0027242B"/>
    <w:rsid w:val="002724B1"/>
    <w:rsid w:val="002727C6"/>
    <w:rsid w:val="00272FF1"/>
    <w:rsid w:val="0027320B"/>
    <w:rsid w:val="00273D2F"/>
    <w:rsid w:val="00273F21"/>
    <w:rsid w:val="00274568"/>
    <w:rsid w:val="00274CC8"/>
    <w:rsid w:val="00274FA8"/>
    <w:rsid w:val="002758EB"/>
    <w:rsid w:val="002760FD"/>
    <w:rsid w:val="002765C3"/>
    <w:rsid w:val="0027669A"/>
    <w:rsid w:val="00276AAD"/>
    <w:rsid w:val="00276B94"/>
    <w:rsid w:val="002772DB"/>
    <w:rsid w:val="00277680"/>
    <w:rsid w:val="00280433"/>
    <w:rsid w:val="00280489"/>
    <w:rsid w:val="00280959"/>
    <w:rsid w:val="00281F3A"/>
    <w:rsid w:val="00282509"/>
    <w:rsid w:val="00282D6C"/>
    <w:rsid w:val="00283869"/>
    <w:rsid w:val="002839B2"/>
    <w:rsid w:val="00283F16"/>
    <w:rsid w:val="00283F8F"/>
    <w:rsid w:val="0028498E"/>
    <w:rsid w:val="00284B0E"/>
    <w:rsid w:val="002850A3"/>
    <w:rsid w:val="002859E7"/>
    <w:rsid w:val="00285D1C"/>
    <w:rsid w:val="00285F29"/>
    <w:rsid w:val="0028629F"/>
    <w:rsid w:val="002863D7"/>
    <w:rsid w:val="00287B6D"/>
    <w:rsid w:val="00290371"/>
    <w:rsid w:val="00290836"/>
    <w:rsid w:val="00290B83"/>
    <w:rsid w:val="00290C89"/>
    <w:rsid w:val="00291332"/>
    <w:rsid w:val="00291873"/>
    <w:rsid w:val="00291B6D"/>
    <w:rsid w:val="00291E73"/>
    <w:rsid w:val="0029224E"/>
    <w:rsid w:val="002925AB"/>
    <w:rsid w:val="00292846"/>
    <w:rsid w:val="00292911"/>
    <w:rsid w:val="00292A0F"/>
    <w:rsid w:val="00292D1B"/>
    <w:rsid w:val="00292E62"/>
    <w:rsid w:val="002932B4"/>
    <w:rsid w:val="0029395C"/>
    <w:rsid w:val="0029397F"/>
    <w:rsid w:val="00293A4A"/>
    <w:rsid w:val="00293BC8"/>
    <w:rsid w:val="00293CB3"/>
    <w:rsid w:val="0029438F"/>
    <w:rsid w:val="00294E5E"/>
    <w:rsid w:val="00294F58"/>
    <w:rsid w:val="0029521E"/>
    <w:rsid w:val="00295362"/>
    <w:rsid w:val="00295940"/>
    <w:rsid w:val="00295DC5"/>
    <w:rsid w:val="0029704C"/>
    <w:rsid w:val="002975EF"/>
    <w:rsid w:val="00297895"/>
    <w:rsid w:val="002A025E"/>
    <w:rsid w:val="002A0E04"/>
    <w:rsid w:val="002A0E76"/>
    <w:rsid w:val="002A0FE5"/>
    <w:rsid w:val="002A1435"/>
    <w:rsid w:val="002A32B2"/>
    <w:rsid w:val="002A3754"/>
    <w:rsid w:val="002A4180"/>
    <w:rsid w:val="002A473D"/>
    <w:rsid w:val="002A4D45"/>
    <w:rsid w:val="002A4FFE"/>
    <w:rsid w:val="002A5326"/>
    <w:rsid w:val="002A55B3"/>
    <w:rsid w:val="002A58CD"/>
    <w:rsid w:val="002A6214"/>
    <w:rsid w:val="002A629D"/>
    <w:rsid w:val="002A653B"/>
    <w:rsid w:val="002A678D"/>
    <w:rsid w:val="002A6C8B"/>
    <w:rsid w:val="002A72F7"/>
    <w:rsid w:val="002A7412"/>
    <w:rsid w:val="002A753E"/>
    <w:rsid w:val="002A7747"/>
    <w:rsid w:val="002A7AFB"/>
    <w:rsid w:val="002A7B98"/>
    <w:rsid w:val="002A7B9D"/>
    <w:rsid w:val="002B0141"/>
    <w:rsid w:val="002B0545"/>
    <w:rsid w:val="002B10BA"/>
    <w:rsid w:val="002B1725"/>
    <w:rsid w:val="002B1B7B"/>
    <w:rsid w:val="002B1E0C"/>
    <w:rsid w:val="002B2195"/>
    <w:rsid w:val="002B2892"/>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B7DD4"/>
    <w:rsid w:val="002C0376"/>
    <w:rsid w:val="002C0F30"/>
    <w:rsid w:val="002C14AC"/>
    <w:rsid w:val="002C158A"/>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15A"/>
    <w:rsid w:val="002C7254"/>
    <w:rsid w:val="002D0BE5"/>
    <w:rsid w:val="002D0C07"/>
    <w:rsid w:val="002D20C5"/>
    <w:rsid w:val="002D286C"/>
    <w:rsid w:val="002D2FC6"/>
    <w:rsid w:val="002D39C9"/>
    <w:rsid w:val="002D3A24"/>
    <w:rsid w:val="002D3AAC"/>
    <w:rsid w:val="002D3C5A"/>
    <w:rsid w:val="002D3C95"/>
    <w:rsid w:val="002D4393"/>
    <w:rsid w:val="002D4670"/>
    <w:rsid w:val="002D4BC8"/>
    <w:rsid w:val="002D4D7A"/>
    <w:rsid w:val="002D4D7F"/>
    <w:rsid w:val="002D4DA1"/>
    <w:rsid w:val="002D4DDA"/>
    <w:rsid w:val="002D4E63"/>
    <w:rsid w:val="002D533F"/>
    <w:rsid w:val="002D58D9"/>
    <w:rsid w:val="002D5A3A"/>
    <w:rsid w:val="002D5EF3"/>
    <w:rsid w:val="002D65CB"/>
    <w:rsid w:val="002D71B7"/>
    <w:rsid w:val="002D73DC"/>
    <w:rsid w:val="002D7E73"/>
    <w:rsid w:val="002E0476"/>
    <w:rsid w:val="002E054B"/>
    <w:rsid w:val="002E19B1"/>
    <w:rsid w:val="002E220E"/>
    <w:rsid w:val="002E2488"/>
    <w:rsid w:val="002E2708"/>
    <w:rsid w:val="002E2B32"/>
    <w:rsid w:val="002E47E8"/>
    <w:rsid w:val="002E4D60"/>
    <w:rsid w:val="002E51DF"/>
    <w:rsid w:val="002E549C"/>
    <w:rsid w:val="002E5C65"/>
    <w:rsid w:val="002E5D54"/>
    <w:rsid w:val="002E632B"/>
    <w:rsid w:val="002E6461"/>
    <w:rsid w:val="002E66AD"/>
    <w:rsid w:val="002E6C61"/>
    <w:rsid w:val="002E6E79"/>
    <w:rsid w:val="002E7B31"/>
    <w:rsid w:val="002F0536"/>
    <w:rsid w:val="002F058B"/>
    <w:rsid w:val="002F1296"/>
    <w:rsid w:val="002F13EB"/>
    <w:rsid w:val="002F1664"/>
    <w:rsid w:val="002F182F"/>
    <w:rsid w:val="002F1C9F"/>
    <w:rsid w:val="002F220E"/>
    <w:rsid w:val="002F2742"/>
    <w:rsid w:val="002F2893"/>
    <w:rsid w:val="002F30AC"/>
    <w:rsid w:val="002F33F2"/>
    <w:rsid w:val="002F3435"/>
    <w:rsid w:val="002F3631"/>
    <w:rsid w:val="002F3645"/>
    <w:rsid w:val="002F3E23"/>
    <w:rsid w:val="002F4042"/>
    <w:rsid w:val="002F43CD"/>
    <w:rsid w:val="002F47B1"/>
    <w:rsid w:val="002F48C2"/>
    <w:rsid w:val="002F49D2"/>
    <w:rsid w:val="002F5990"/>
    <w:rsid w:val="002F5D34"/>
    <w:rsid w:val="002F620F"/>
    <w:rsid w:val="002F680E"/>
    <w:rsid w:val="002F6816"/>
    <w:rsid w:val="002F6F0B"/>
    <w:rsid w:val="002F74C1"/>
    <w:rsid w:val="002F799A"/>
    <w:rsid w:val="002F79F2"/>
    <w:rsid w:val="003008EB"/>
    <w:rsid w:val="00300E70"/>
    <w:rsid w:val="00301179"/>
    <w:rsid w:val="0030221D"/>
    <w:rsid w:val="00302554"/>
    <w:rsid w:val="00302ACE"/>
    <w:rsid w:val="0030303E"/>
    <w:rsid w:val="00303330"/>
    <w:rsid w:val="0030348D"/>
    <w:rsid w:val="00303C01"/>
    <w:rsid w:val="003052DF"/>
    <w:rsid w:val="00306AB7"/>
    <w:rsid w:val="0030733E"/>
    <w:rsid w:val="00307419"/>
    <w:rsid w:val="003078F2"/>
    <w:rsid w:val="00307A33"/>
    <w:rsid w:val="00307A63"/>
    <w:rsid w:val="0031013F"/>
    <w:rsid w:val="00310272"/>
    <w:rsid w:val="00310706"/>
    <w:rsid w:val="00310C0B"/>
    <w:rsid w:val="003118B5"/>
    <w:rsid w:val="00311ED9"/>
    <w:rsid w:val="00312400"/>
    <w:rsid w:val="003124F2"/>
    <w:rsid w:val="0031261E"/>
    <w:rsid w:val="00314CC1"/>
    <w:rsid w:val="003155D9"/>
    <w:rsid w:val="00316455"/>
    <w:rsid w:val="003169B7"/>
    <w:rsid w:val="00317856"/>
    <w:rsid w:val="003178F6"/>
    <w:rsid w:val="00317E0F"/>
    <w:rsid w:val="00317F54"/>
    <w:rsid w:val="00320680"/>
    <w:rsid w:val="00320FFE"/>
    <w:rsid w:val="0032215C"/>
    <w:rsid w:val="00322536"/>
    <w:rsid w:val="003227EF"/>
    <w:rsid w:val="00322AA5"/>
    <w:rsid w:val="00322F81"/>
    <w:rsid w:val="0032313D"/>
    <w:rsid w:val="00323996"/>
    <w:rsid w:val="00323CCC"/>
    <w:rsid w:val="00324230"/>
    <w:rsid w:val="00324246"/>
    <w:rsid w:val="00324520"/>
    <w:rsid w:val="00324ADE"/>
    <w:rsid w:val="0032585A"/>
    <w:rsid w:val="003258AA"/>
    <w:rsid w:val="0032619F"/>
    <w:rsid w:val="00326851"/>
    <w:rsid w:val="00326A66"/>
    <w:rsid w:val="00326C2C"/>
    <w:rsid w:val="00326DA3"/>
    <w:rsid w:val="0032724A"/>
    <w:rsid w:val="003272A6"/>
    <w:rsid w:val="00327FD0"/>
    <w:rsid w:val="0033207E"/>
    <w:rsid w:val="003331AB"/>
    <w:rsid w:val="003332B9"/>
    <w:rsid w:val="00333B2F"/>
    <w:rsid w:val="00333C64"/>
    <w:rsid w:val="003344C1"/>
    <w:rsid w:val="003346B0"/>
    <w:rsid w:val="00335AC4"/>
    <w:rsid w:val="003364A0"/>
    <w:rsid w:val="003369D9"/>
    <w:rsid w:val="00336ADA"/>
    <w:rsid w:val="00336C22"/>
    <w:rsid w:val="003377FC"/>
    <w:rsid w:val="00337A92"/>
    <w:rsid w:val="00340334"/>
    <w:rsid w:val="00340341"/>
    <w:rsid w:val="0034073E"/>
    <w:rsid w:val="00340955"/>
    <w:rsid w:val="00340C96"/>
    <w:rsid w:val="00341995"/>
    <w:rsid w:val="00341BD3"/>
    <w:rsid w:val="00342407"/>
    <w:rsid w:val="00344640"/>
    <w:rsid w:val="00344A91"/>
    <w:rsid w:val="00344FCE"/>
    <w:rsid w:val="0034600A"/>
    <w:rsid w:val="0034646D"/>
    <w:rsid w:val="003513AD"/>
    <w:rsid w:val="003515BE"/>
    <w:rsid w:val="00351887"/>
    <w:rsid w:val="003519F9"/>
    <w:rsid w:val="003522C3"/>
    <w:rsid w:val="00352B8A"/>
    <w:rsid w:val="00353373"/>
    <w:rsid w:val="00353D72"/>
    <w:rsid w:val="00353DDD"/>
    <w:rsid w:val="00353E4F"/>
    <w:rsid w:val="0035432D"/>
    <w:rsid w:val="003545F2"/>
    <w:rsid w:val="00354992"/>
    <w:rsid w:val="00354B1F"/>
    <w:rsid w:val="003555D1"/>
    <w:rsid w:val="0035667A"/>
    <w:rsid w:val="00357A75"/>
    <w:rsid w:val="00360385"/>
    <w:rsid w:val="0036064A"/>
    <w:rsid w:val="0036096F"/>
    <w:rsid w:val="00361714"/>
    <w:rsid w:val="00361BC1"/>
    <w:rsid w:val="00361F7A"/>
    <w:rsid w:val="00362393"/>
    <w:rsid w:val="0036239C"/>
    <w:rsid w:val="00362532"/>
    <w:rsid w:val="0036282D"/>
    <w:rsid w:val="00363C8D"/>
    <w:rsid w:val="00364080"/>
    <w:rsid w:val="0036493C"/>
    <w:rsid w:val="00364C3E"/>
    <w:rsid w:val="0036524F"/>
    <w:rsid w:val="00365A2E"/>
    <w:rsid w:val="00365B16"/>
    <w:rsid w:val="00365FDD"/>
    <w:rsid w:val="00366125"/>
    <w:rsid w:val="0036665F"/>
    <w:rsid w:val="0036730F"/>
    <w:rsid w:val="00371122"/>
    <w:rsid w:val="0037159C"/>
    <w:rsid w:val="00372D22"/>
    <w:rsid w:val="00373073"/>
    <w:rsid w:val="00373923"/>
    <w:rsid w:val="00374E51"/>
    <w:rsid w:val="00374FFE"/>
    <w:rsid w:val="00375107"/>
    <w:rsid w:val="00375D58"/>
    <w:rsid w:val="00375EB5"/>
    <w:rsid w:val="00377216"/>
    <w:rsid w:val="0037776B"/>
    <w:rsid w:val="003778F9"/>
    <w:rsid w:val="00380991"/>
    <w:rsid w:val="00380B08"/>
    <w:rsid w:val="003812A9"/>
    <w:rsid w:val="003814D7"/>
    <w:rsid w:val="0038190E"/>
    <w:rsid w:val="00381AEB"/>
    <w:rsid w:val="00383A75"/>
    <w:rsid w:val="00383D25"/>
    <w:rsid w:val="003841C8"/>
    <w:rsid w:val="003848E1"/>
    <w:rsid w:val="00384B22"/>
    <w:rsid w:val="003852A3"/>
    <w:rsid w:val="003860D6"/>
    <w:rsid w:val="00386AF1"/>
    <w:rsid w:val="00386CF8"/>
    <w:rsid w:val="003871C6"/>
    <w:rsid w:val="003879DC"/>
    <w:rsid w:val="00387A37"/>
    <w:rsid w:val="003904AC"/>
    <w:rsid w:val="00390596"/>
    <w:rsid w:val="003917A7"/>
    <w:rsid w:val="00391D3A"/>
    <w:rsid w:val="00391F4E"/>
    <w:rsid w:val="00392986"/>
    <w:rsid w:val="00392F56"/>
    <w:rsid w:val="0039305A"/>
    <w:rsid w:val="003935BD"/>
    <w:rsid w:val="0039372B"/>
    <w:rsid w:val="0039402F"/>
    <w:rsid w:val="0039462F"/>
    <w:rsid w:val="0039467D"/>
    <w:rsid w:val="003948CD"/>
    <w:rsid w:val="00394C9E"/>
    <w:rsid w:val="00394EEA"/>
    <w:rsid w:val="003953E6"/>
    <w:rsid w:val="003958AD"/>
    <w:rsid w:val="00395A96"/>
    <w:rsid w:val="00395E00"/>
    <w:rsid w:val="003963BA"/>
    <w:rsid w:val="00396CE4"/>
    <w:rsid w:val="00396DB8"/>
    <w:rsid w:val="0039706A"/>
    <w:rsid w:val="0039752C"/>
    <w:rsid w:val="003A1572"/>
    <w:rsid w:val="003A1876"/>
    <w:rsid w:val="003A1C3D"/>
    <w:rsid w:val="003A21A1"/>
    <w:rsid w:val="003A27A9"/>
    <w:rsid w:val="003A2BC0"/>
    <w:rsid w:val="003A2D3D"/>
    <w:rsid w:val="003A2DDD"/>
    <w:rsid w:val="003A2F2A"/>
    <w:rsid w:val="003A365B"/>
    <w:rsid w:val="003A3839"/>
    <w:rsid w:val="003A3D4E"/>
    <w:rsid w:val="003A400F"/>
    <w:rsid w:val="003A5061"/>
    <w:rsid w:val="003A5B09"/>
    <w:rsid w:val="003A61F8"/>
    <w:rsid w:val="003A6719"/>
    <w:rsid w:val="003A7B26"/>
    <w:rsid w:val="003A7F2B"/>
    <w:rsid w:val="003B0203"/>
    <w:rsid w:val="003B132D"/>
    <w:rsid w:val="003B17D2"/>
    <w:rsid w:val="003B2012"/>
    <w:rsid w:val="003B21B5"/>
    <w:rsid w:val="003B3A0F"/>
    <w:rsid w:val="003B4088"/>
    <w:rsid w:val="003B41A1"/>
    <w:rsid w:val="003B4221"/>
    <w:rsid w:val="003B44D9"/>
    <w:rsid w:val="003B486D"/>
    <w:rsid w:val="003B56CB"/>
    <w:rsid w:val="003B57D1"/>
    <w:rsid w:val="003B594C"/>
    <w:rsid w:val="003B6147"/>
    <w:rsid w:val="003B64EA"/>
    <w:rsid w:val="003B6864"/>
    <w:rsid w:val="003B6B86"/>
    <w:rsid w:val="003B6E4D"/>
    <w:rsid w:val="003B6F32"/>
    <w:rsid w:val="003B734D"/>
    <w:rsid w:val="003B7688"/>
    <w:rsid w:val="003B78D7"/>
    <w:rsid w:val="003C0672"/>
    <w:rsid w:val="003C0A72"/>
    <w:rsid w:val="003C2871"/>
    <w:rsid w:val="003C389A"/>
    <w:rsid w:val="003C3DFB"/>
    <w:rsid w:val="003C4E32"/>
    <w:rsid w:val="003C548D"/>
    <w:rsid w:val="003C59A3"/>
    <w:rsid w:val="003C5D20"/>
    <w:rsid w:val="003C6003"/>
    <w:rsid w:val="003C6084"/>
    <w:rsid w:val="003C6F91"/>
    <w:rsid w:val="003C77B1"/>
    <w:rsid w:val="003C7CCA"/>
    <w:rsid w:val="003C7F66"/>
    <w:rsid w:val="003D07A1"/>
    <w:rsid w:val="003D138D"/>
    <w:rsid w:val="003D1AF3"/>
    <w:rsid w:val="003D1BDD"/>
    <w:rsid w:val="003D1F0C"/>
    <w:rsid w:val="003D240C"/>
    <w:rsid w:val="003D30EF"/>
    <w:rsid w:val="003D38F7"/>
    <w:rsid w:val="003D4A71"/>
    <w:rsid w:val="003D4BEC"/>
    <w:rsid w:val="003D4C59"/>
    <w:rsid w:val="003D4D48"/>
    <w:rsid w:val="003D507D"/>
    <w:rsid w:val="003D5343"/>
    <w:rsid w:val="003D579F"/>
    <w:rsid w:val="003D583C"/>
    <w:rsid w:val="003D59E4"/>
    <w:rsid w:val="003D5AE0"/>
    <w:rsid w:val="003D611E"/>
    <w:rsid w:val="003D6388"/>
    <w:rsid w:val="003D7F43"/>
    <w:rsid w:val="003D7FEF"/>
    <w:rsid w:val="003E064B"/>
    <w:rsid w:val="003E0DFB"/>
    <w:rsid w:val="003E1755"/>
    <w:rsid w:val="003E20E1"/>
    <w:rsid w:val="003E23DD"/>
    <w:rsid w:val="003E33C5"/>
    <w:rsid w:val="003E33E7"/>
    <w:rsid w:val="003E34CC"/>
    <w:rsid w:val="003E3605"/>
    <w:rsid w:val="003E38D8"/>
    <w:rsid w:val="003E48D7"/>
    <w:rsid w:val="003E4AE3"/>
    <w:rsid w:val="003E4C1F"/>
    <w:rsid w:val="003E6143"/>
    <w:rsid w:val="003E65FE"/>
    <w:rsid w:val="003E6759"/>
    <w:rsid w:val="003E6DEE"/>
    <w:rsid w:val="003E7828"/>
    <w:rsid w:val="003E7871"/>
    <w:rsid w:val="003F0123"/>
    <w:rsid w:val="003F0816"/>
    <w:rsid w:val="003F0922"/>
    <w:rsid w:val="003F0BF5"/>
    <w:rsid w:val="003F19F3"/>
    <w:rsid w:val="003F288E"/>
    <w:rsid w:val="003F4224"/>
    <w:rsid w:val="003F42D3"/>
    <w:rsid w:val="003F4F28"/>
    <w:rsid w:val="003F53F9"/>
    <w:rsid w:val="003F6AC0"/>
    <w:rsid w:val="003F6E2F"/>
    <w:rsid w:val="003F7C2B"/>
    <w:rsid w:val="00400651"/>
    <w:rsid w:val="004010B1"/>
    <w:rsid w:val="004017D9"/>
    <w:rsid w:val="00401C63"/>
    <w:rsid w:val="00401CDB"/>
    <w:rsid w:val="0040337E"/>
    <w:rsid w:val="00403459"/>
    <w:rsid w:val="004034EF"/>
    <w:rsid w:val="00403E60"/>
    <w:rsid w:val="004047D9"/>
    <w:rsid w:val="00405AEE"/>
    <w:rsid w:val="00407198"/>
    <w:rsid w:val="00407230"/>
    <w:rsid w:val="00407C23"/>
    <w:rsid w:val="00410006"/>
    <w:rsid w:val="00410582"/>
    <w:rsid w:val="00410B04"/>
    <w:rsid w:val="00410C4A"/>
    <w:rsid w:val="00411695"/>
    <w:rsid w:val="00411729"/>
    <w:rsid w:val="0041185C"/>
    <w:rsid w:val="00412598"/>
    <w:rsid w:val="004134CC"/>
    <w:rsid w:val="004137B2"/>
    <w:rsid w:val="00414301"/>
    <w:rsid w:val="004143D2"/>
    <w:rsid w:val="00415618"/>
    <w:rsid w:val="00415771"/>
    <w:rsid w:val="00416064"/>
    <w:rsid w:val="00416795"/>
    <w:rsid w:val="00417A8B"/>
    <w:rsid w:val="00417F3C"/>
    <w:rsid w:val="0042040C"/>
    <w:rsid w:val="0042056F"/>
    <w:rsid w:val="004205BD"/>
    <w:rsid w:val="00420C11"/>
    <w:rsid w:val="00421AAD"/>
    <w:rsid w:val="0042306F"/>
    <w:rsid w:val="00423A7B"/>
    <w:rsid w:val="00423C3B"/>
    <w:rsid w:val="00424488"/>
    <w:rsid w:val="00424585"/>
    <w:rsid w:val="00424C00"/>
    <w:rsid w:val="004256B1"/>
    <w:rsid w:val="00425D12"/>
    <w:rsid w:val="00426932"/>
    <w:rsid w:val="00426E53"/>
    <w:rsid w:val="00426E75"/>
    <w:rsid w:val="00427673"/>
    <w:rsid w:val="00427F15"/>
    <w:rsid w:val="00427FCF"/>
    <w:rsid w:val="004300D7"/>
    <w:rsid w:val="004305C6"/>
    <w:rsid w:val="00433146"/>
    <w:rsid w:val="00433A03"/>
    <w:rsid w:val="00433B2A"/>
    <w:rsid w:val="00434A76"/>
    <w:rsid w:val="00434C0C"/>
    <w:rsid w:val="00435177"/>
    <w:rsid w:val="00435B92"/>
    <w:rsid w:val="004361EA"/>
    <w:rsid w:val="0043622B"/>
    <w:rsid w:val="004365BF"/>
    <w:rsid w:val="004367E7"/>
    <w:rsid w:val="00437D54"/>
    <w:rsid w:val="00437EE5"/>
    <w:rsid w:val="00440D6D"/>
    <w:rsid w:val="004412FA"/>
    <w:rsid w:val="00441411"/>
    <w:rsid w:val="00441904"/>
    <w:rsid w:val="00441CEB"/>
    <w:rsid w:val="00441FD6"/>
    <w:rsid w:val="0044207E"/>
    <w:rsid w:val="00443C47"/>
    <w:rsid w:val="00444CF6"/>
    <w:rsid w:val="004450BB"/>
    <w:rsid w:val="004450FE"/>
    <w:rsid w:val="00445299"/>
    <w:rsid w:val="00445F25"/>
    <w:rsid w:val="0044655F"/>
    <w:rsid w:val="00446FA5"/>
    <w:rsid w:val="00447487"/>
    <w:rsid w:val="0044760E"/>
    <w:rsid w:val="0045063C"/>
    <w:rsid w:val="00451F62"/>
    <w:rsid w:val="00452018"/>
    <w:rsid w:val="004528BE"/>
    <w:rsid w:val="00453135"/>
    <w:rsid w:val="00453903"/>
    <w:rsid w:val="00453D54"/>
    <w:rsid w:val="0045403A"/>
    <w:rsid w:val="00454249"/>
    <w:rsid w:val="004546C8"/>
    <w:rsid w:val="00455962"/>
    <w:rsid w:val="004565BE"/>
    <w:rsid w:val="0045782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5529"/>
    <w:rsid w:val="00465DC0"/>
    <w:rsid w:val="00466989"/>
    <w:rsid w:val="00467746"/>
    <w:rsid w:val="00467DDC"/>
    <w:rsid w:val="0047026B"/>
    <w:rsid w:val="0047099E"/>
    <w:rsid w:val="00471009"/>
    <w:rsid w:val="0047132D"/>
    <w:rsid w:val="004724AE"/>
    <w:rsid w:val="0047339C"/>
    <w:rsid w:val="00473C7C"/>
    <w:rsid w:val="004740F8"/>
    <w:rsid w:val="00474865"/>
    <w:rsid w:val="00474B6C"/>
    <w:rsid w:val="00475126"/>
    <w:rsid w:val="0047550B"/>
    <w:rsid w:val="00475DD9"/>
    <w:rsid w:val="004766A3"/>
    <w:rsid w:val="00476D33"/>
    <w:rsid w:val="00477D79"/>
    <w:rsid w:val="004800F7"/>
    <w:rsid w:val="00480A61"/>
    <w:rsid w:val="0048131B"/>
    <w:rsid w:val="004814A8"/>
    <w:rsid w:val="0048188D"/>
    <w:rsid w:val="00482016"/>
    <w:rsid w:val="0048269F"/>
    <w:rsid w:val="00482F1E"/>
    <w:rsid w:val="00482FC4"/>
    <w:rsid w:val="0048310D"/>
    <w:rsid w:val="00483B37"/>
    <w:rsid w:val="0048433E"/>
    <w:rsid w:val="004845C1"/>
    <w:rsid w:val="00484703"/>
    <w:rsid w:val="00485134"/>
    <w:rsid w:val="00485295"/>
    <w:rsid w:val="0048536F"/>
    <w:rsid w:val="0048566F"/>
    <w:rsid w:val="00485DE3"/>
    <w:rsid w:val="00486A7A"/>
    <w:rsid w:val="00486B66"/>
    <w:rsid w:val="004877F7"/>
    <w:rsid w:val="00490E27"/>
    <w:rsid w:val="0049237C"/>
    <w:rsid w:val="004924FE"/>
    <w:rsid w:val="00492EF8"/>
    <w:rsid w:val="00493C2A"/>
    <w:rsid w:val="00494439"/>
    <w:rsid w:val="00494FAC"/>
    <w:rsid w:val="004952F1"/>
    <w:rsid w:val="004965BB"/>
    <w:rsid w:val="00497384"/>
    <w:rsid w:val="00497A18"/>
    <w:rsid w:val="00497CFC"/>
    <w:rsid w:val="004A066A"/>
    <w:rsid w:val="004A10CF"/>
    <w:rsid w:val="004A1324"/>
    <w:rsid w:val="004A137D"/>
    <w:rsid w:val="004A1AE9"/>
    <w:rsid w:val="004A1F5C"/>
    <w:rsid w:val="004A2046"/>
    <w:rsid w:val="004A2703"/>
    <w:rsid w:val="004A2880"/>
    <w:rsid w:val="004A3D06"/>
    <w:rsid w:val="004A3D23"/>
    <w:rsid w:val="004A3E48"/>
    <w:rsid w:val="004A412B"/>
    <w:rsid w:val="004A4616"/>
    <w:rsid w:val="004A4C95"/>
    <w:rsid w:val="004A5007"/>
    <w:rsid w:val="004A66E7"/>
    <w:rsid w:val="004A67B6"/>
    <w:rsid w:val="004A6EF9"/>
    <w:rsid w:val="004A7697"/>
    <w:rsid w:val="004A77DD"/>
    <w:rsid w:val="004A7C70"/>
    <w:rsid w:val="004A7E7E"/>
    <w:rsid w:val="004A7FD4"/>
    <w:rsid w:val="004B0DE2"/>
    <w:rsid w:val="004B1DB3"/>
    <w:rsid w:val="004B2004"/>
    <w:rsid w:val="004B2EB7"/>
    <w:rsid w:val="004B35F4"/>
    <w:rsid w:val="004B3814"/>
    <w:rsid w:val="004B39F7"/>
    <w:rsid w:val="004B435A"/>
    <w:rsid w:val="004B4D2F"/>
    <w:rsid w:val="004B4F3A"/>
    <w:rsid w:val="004B5289"/>
    <w:rsid w:val="004B53C7"/>
    <w:rsid w:val="004B6644"/>
    <w:rsid w:val="004B69D7"/>
    <w:rsid w:val="004B6DAB"/>
    <w:rsid w:val="004B79E0"/>
    <w:rsid w:val="004B7B6D"/>
    <w:rsid w:val="004B7B9D"/>
    <w:rsid w:val="004C0A02"/>
    <w:rsid w:val="004C0B68"/>
    <w:rsid w:val="004C103C"/>
    <w:rsid w:val="004C11FC"/>
    <w:rsid w:val="004C328F"/>
    <w:rsid w:val="004C3870"/>
    <w:rsid w:val="004C3CE8"/>
    <w:rsid w:val="004C5A53"/>
    <w:rsid w:val="004C65EC"/>
    <w:rsid w:val="004C6A45"/>
    <w:rsid w:val="004C6AE9"/>
    <w:rsid w:val="004C7BE1"/>
    <w:rsid w:val="004C7DE8"/>
    <w:rsid w:val="004C7FE9"/>
    <w:rsid w:val="004D08E2"/>
    <w:rsid w:val="004D095C"/>
    <w:rsid w:val="004D0B87"/>
    <w:rsid w:val="004D1CBE"/>
    <w:rsid w:val="004D217E"/>
    <w:rsid w:val="004D264D"/>
    <w:rsid w:val="004D2A93"/>
    <w:rsid w:val="004D486B"/>
    <w:rsid w:val="004D4A01"/>
    <w:rsid w:val="004D4B3D"/>
    <w:rsid w:val="004D51AD"/>
    <w:rsid w:val="004D523E"/>
    <w:rsid w:val="004D6998"/>
    <w:rsid w:val="004D6CFE"/>
    <w:rsid w:val="004D73FB"/>
    <w:rsid w:val="004D7FBD"/>
    <w:rsid w:val="004E020E"/>
    <w:rsid w:val="004E093B"/>
    <w:rsid w:val="004E0C5E"/>
    <w:rsid w:val="004E0F3B"/>
    <w:rsid w:val="004E16A4"/>
    <w:rsid w:val="004E1EC9"/>
    <w:rsid w:val="004E2492"/>
    <w:rsid w:val="004E2C42"/>
    <w:rsid w:val="004E3275"/>
    <w:rsid w:val="004E3B2E"/>
    <w:rsid w:val="004E3E50"/>
    <w:rsid w:val="004E4135"/>
    <w:rsid w:val="004E46D5"/>
    <w:rsid w:val="004E5F52"/>
    <w:rsid w:val="004E6044"/>
    <w:rsid w:val="004E661B"/>
    <w:rsid w:val="004E701E"/>
    <w:rsid w:val="004E76F7"/>
    <w:rsid w:val="004E790E"/>
    <w:rsid w:val="004F0163"/>
    <w:rsid w:val="004F0495"/>
    <w:rsid w:val="004F051E"/>
    <w:rsid w:val="004F0808"/>
    <w:rsid w:val="004F1CF3"/>
    <w:rsid w:val="004F1D66"/>
    <w:rsid w:val="004F1EDF"/>
    <w:rsid w:val="004F1F56"/>
    <w:rsid w:val="004F229A"/>
    <w:rsid w:val="004F22D2"/>
    <w:rsid w:val="004F2335"/>
    <w:rsid w:val="004F277D"/>
    <w:rsid w:val="004F2790"/>
    <w:rsid w:val="004F2CD7"/>
    <w:rsid w:val="004F3ACD"/>
    <w:rsid w:val="004F4044"/>
    <w:rsid w:val="004F4559"/>
    <w:rsid w:val="004F48B5"/>
    <w:rsid w:val="004F4950"/>
    <w:rsid w:val="004F5226"/>
    <w:rsid w:val="004F589E"/>
    <w:rsid w:val="004F5FDE"/>
    <w:rsid w:val="004F62BB"/>
    <w:rsid w:val="004F6C1C"/>
    <w:rsid w:val="004F7C4C"/>
    <w:rsid w:val="005003C0"/>
    <w:rsid w:val="0050075E"/>
    <w:rsid w:val="00500B32"/>
    <w:rsid w:val="00500BE6"/>
    <w:rsid w:val="00500EDE"/>
    <w:rsid w:val="00501CCD"/>
    <w:rsid w:val="0050211C"/>
    <w:rsid w:val="00502687"/>
    <w:rsid w:val="00502693"/>
    <w:rsid w:val="00502D6E"/>
    <w:rsid w:val="00502E88"/>
    <w:rsid w:val="0050378B"/>
    <w:rsid w:val="00503A0C"/>
    <w:rsid w:val="00503C44"/>
    <w:rsid w:val="00503FDF"/>
    <w:rsid w:val="0050460D"/>
    <w:rsid w:val="00504B18"/>
    <w:rsid w:val="00504FFA"/>
    <w:rsid w:val="0050549D"/>
    <w:rsid w:val="005056AF"/>
    <w:rsid w:val="00506196"/>
    <w:rsid w:val="0050624E"/>
    <w:rsid w:val="00506589"/>
    <w:rsid w:val="005069B2"/>
    <w:rsid w:val="005074A4"/>
    <w:rsid w:val="005075E8"/>
    <w:rsid w:val="00507F47"/>
    <w:rsid w:val="0051032E"/>
    <w:rsid w:val="00511023"/>
    <w:rsid w:val="005115B4"/>
    <w:rsid w:val="00512422"/>
    <w:rsid w:val="00512F93"/>
    <w:rsid w:val="00512FFC"/>
    <w:rsid w:val="00513DB7"/>
    <w:rsid w:val="0051420E"/>
    <w:rsid w:val="0051426B"/>
    <w:rsid w:val="005143BA"/>
    <w:rsid w:val="00514759"/>
    <w:rsid w:val="00514B5C"/>
    <w:rsid w:val="00514CD3"/>
    <w:rsid w:val="00514F5C"/>
    <w:rsid w:val="0051585B"/>
    <w:rsid w:val="00516FCA"/>
    <w:rsid w:val="0051710E"/>
    <w:rsid w:val="005176A8"/>
    <w:rsid w:val="0051798A"/>
    <w:rsid w:val="00517EA1"/>
    <w:rsid w:val="00520AD1"/>
    <w:rsid w:val="00520BD4"/>
    <w:rsid w:val="00520FC4"/>
    <w:rsid w:val="00521388"/>
    <w:rsid w:val="00521AD6"/>
    <w:rsid w:val="00521EFB"/>
    <w:rsid w:val="00523F9D"/>
    <w:rsid w:val="005245C7"/>
    <w:rsid w:val="0052491E"/>
    <w:rsid w:val="00524C84"/>
    <w:rsid w:val="0052550F"/>
    <w:rsid w:val="00525573"/>
    <w:rsid w:val="00526A89"/>
    <w:rsid w:val="00526AE1"/>
    <w:rsid w:val="005277A8"/>
    <w:rsid w:val="005278F6"/>
    <w:rsid w:val="00531930"/>
    <w:rsid w:val="00532224"/>
    <w:rsid w:val="00532688"/>
    <w:rsid w:val="00532811"/>
    <w:rsid w:val="00532A5F"/>
    <w:rsid w:val="00532CD7"/>
    <w:rsid w:val="0053323F"/>
    <w:rsid w:val="005347A4"/>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301"/>
    <w:rsid w:val="0054046F"/>
    <w:rsid w:val="00540990"/>
    <w:rsid w:val="00540CB9"/>
    <w:rsid w:val="00541697"/>
    <w:rsid w:val="00541C2A"/>
    <w:rsid w:val="00541F0C"/>
    <w:rsid w:val="0054251B"/>
    <w:rsid w:val="00542606"/>
    <w:rsid w:val="0054355C"/>
    <w:rsid w:val="005435D9"/>
    <w:rsid w:val="005436FB"/>
    <w:rsid w:val="00544413"/>
    <w:rsid w:val="0054592E"/>
    <w:rsid w:val="00545ABC"/>
    <w:rsid w:val="00545ED3"/>
    <w:rsid w:val="00545FB6"/>
    <w:rsid w:val="00546028"/>
    <w:rsid w:val="00546148"/>
    <w:rsid w:val="0054733A"/>
    <w:rsid w:val="0054745F"/>
    <w:rsid w:val="00547D0D"/>
    <w:rsid w:val="0055012E"/>
    <w:rsid w:val="005508F8"/>
    <w:rsid w:val="00550A5E"/>
    <w:rsid w:val="00550EBF"/>
    <w:rsid w:val="00550EC5"/>
    <w:rsid w:val="00551334"/>
    <w:rsid w:val="005516EE"/>
    <w:rsid w:val="00551CE4"/>
    <w:rsid w:val="00551F6C"/>
    <w:rsid w:val="00552F57"/>
    <w:rsid w:val="0055373D"/>
    <w:rsid w:val="0055395D"/>
    <w:rsid w:val="00554077"/>
    <w:rsid w:val="00554135"/>
    <w:rsid w:val="00554A3D"/>
    <w:rsid w:val="00554EE8"/>
    <w:rsid w:val="0055513D"/>
    <w:rsid w:val="00555186"/>
    <w:rsid w:val="0055525B"/>
    <w:rsid w:val="005559A4"/>
    <w:rsid w:val="00555A2F"/>
    <w:rsid w:val="00556282"/>
    <w:rsid w:val="00556F4B"/>
    <w:rsid w:val="00557992"/>
    <w:rsid w:val="00557996"/>
    <w:rsid w:val="0056035D"/>
    <w:rsid w:val="00561E17"/>
    <w:rsid w:val="00561F5C"/>
    <w:rsid w:val="0056249E"/>
    <w:rsid w:val="00562623"/>
    <w:rsid w:val="00562924"/>
    <w:rsid w:val="005631F8"/>
    <w:rsid w:val="0056390B"/>
    <w:rsid w:val="0056393F"/>
    <w:rsid w:val="00563B57"/>
    <w:rsid w:val="0056420C"/>
    <w:rsid w:val="005643E6"/>
    <w:rsid w:val="0056472B"/>
    <w:rsid w:val="00564B34"/>
    <w:rsid w:val="005656CC"/>
    <w:rsid w:val="005666A3"/>
    <w:rsid w:val="00566857"/>
    <w:rsid w:val="00566B0A"/>
    <w:rsid w:val="00570FBB"/>
    <w:rsid w:val="00571177"/>
    <w:rsid w:val="00571CC2"/>
    <w:rsid w:val="00571DDA"/>
    <w:rsid w:val="00571F8D"/>
    <w:rsid w:val="00572413"/>
    <w:rsid w:val="00572C30"/>
    <w:rsid w:val="00572E83"/>
    <w:rsid w:val="00573153"/>
    <w:rsid w:val="00573B0D"/>
    <w:rsid w:val="00574571"/>
    <w:rsid w:val="00574B0E"/>
    <w:rsid w:val="00574C8A"/>
    <w:rsid w:val="005750E4"/>
    <w:rsid w:val="00575B29"/>
    <w:rsid w:val="00575EF0"/>
    <w:rsid w:val="00576BF5"/>
    <w:rsid w:val="00577F41"/>
    <w:rsid w:val="00577FB9"/>
    <w:rsid w:val="00580314"/>
    <w:rsid w:val="00580CE1"/>
    <w:rsid w:val="005811D3"/>
    <w:rsid w:val="00581C8E"/>
    <w:rsid w:val="00581CA2"/>
    <w:rsid w:val="00581F1A"/>
    <w:rsid w:val="00582974"/>
    <w:rsid w:val="00582E94"/>
    <w:rsid w:val="00583202"/>
    <w:rsid w:val="00583A0D"/>
    <w:rsid w:val="00583FDD"/>
    <w:rsid w:val="00584119"/>
    <w:rsid w:val="00584A46"/>
    <w:rsid w:val="00585310"/>
    <w:rsid w:val="00585C32"/>
    <w:rsid w:val="0058645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706"/>
    <w:rsid w:val="005958F5"/>
    <w:rsid w:val="005966CE"/>
    <w:rsid w:val="0059690B"/>
    <w:rsid w:val="00596AF4"/>
    <w:rsid w:val="00596D88"/>
    <w:rsid w:val="00596F02"/>
    <w:rsid w:val="00597557"/>
    <w:rsid w:val="0059758C"/>
    <w:rsid w:val="00597CD4"/>
    <w:rsid w:val="005A07D6"/>
    <w:rsid w:val="005A0B49"/>
    <w:rsid w:val="005A0C44"/>
    <w:rsid w:val="005A0C7A"/>
    <w:rsid w:val="005A0FFF"/>
    <w:rsid w:val="005A1302"/>
    <w:rsid w:val="005A1977"/>
    <w:rsid w:val="005A1C58"/>
    <w:rsid w:val="005A2146"/>
    <w:rsid w:val="005A39F9"/>
    <w:rsid w:val="005A3A65"/>
    <w:rsid w:val="005A3BF8"/>
    <w:rsid w:val="005A4139"/>
    <w:rsid w:val="005A4A8E"/>
    <w:rsid w:val="005A4B96"/>
    <w:rsid w:val="005A4C07"/>
    <w:rsid w:val="005A67BD"/>
    <w:rsid w:val="005A67BF"/>
    <w:rsid w:val="005A6C3E"/>
    <w:rsid w:val="005A79BC"/>
    <w:rsid w:val="005A7EBB"/>
    <w:rsid w:val="005B08BF"/>
    <w:rsid w:val="005B0965"/>
    <w:rsid w:val="005B1726"/>
    <w:rsid w:val="005B1B7C"/>
    <w:rsid w:val="005B1FEB"/>
    <w:rsid w:val="005B22C1"/>
    <w:rsid w:val="005B2575"/>
    <w:rsid w:val="005B2D3A"/>
    <w:rsid w:val="005B2E14"/>
    <w:rsid w:val="005B365E"/>
    <w:rsid w:val="005B39B2"/>
    <w:rsid w:val="005B404B"/>
    <w:rsid w:val="005B4358"/>
    <w:rsid w:val="005B45AF"/>
    <w:rsid w:val="005B497B"/>
    <w:rsid w:val="005B4B4A"/>
    <w:rsid w:val="005B4F47"/>
    <w:rsid w:val="005B5683"/>
    <w:rsid w:val="005B6054"/>
    <w:rsid w:val="005B66D9"/>
    <w:rsid w:val="005B67C9"/>
    <w:rsid w:val="005B6996"/>
    <w:rsid w:val="005B7557"/>
    <w:rsid w:val="005B7C74"/>
    <w:rsid w:val="005C0046"/>
    <w:rsid w:val="005C14B0"/>
    <w:rsid w:val="005C1742"/>
    <w:rsid w:val="005C2385"/>
    <w:rsid w:val="005C2BD8"/>
    <w:rsid w:val="005C2DA9"/>
    <w:rsid w:val="005C32E7"/>
    <w:rsid w:val="005C44A6"/>
    <w:rsid w:val="005C45AD"/>
    <w:rsid w:val="005C4A3B"/>
    <w:rsid w:val="005C4EBA"/>
    <w:rsid w:val="005C6EBA"/>
    <w:rsid w:val="005C708B"/>
    <w:rsid w:val="005C71CD"/>
    <w:rsid w:val="005C746F"/>
    <w:rsid w:val="005D0A79"/>
    <w:rsid w:val="005D1AFF"/>
    <w:rsid w:val="005D1B70"/>
    <w:rsid w:val="005D1CAB"/>
    <w:rsid w:val="005D1F4B"/>
    <w:rsid w:val="005D26F3"/>
    <w:rsid w:val="005D2A78"/>
    <w:rsid w:val="005D2B5F"/>
    <w:rsid w:val="005D36A7"/>
    <w:rsid w:val="005D3732"/>
    <w:rsid w:val="005D38D9"/>
    <w:rsid w:val="005D4273"/>
    <w:rsid w:val="005D4323"/>
    <w:rsid w:val="005D61AD"/>
    <w:rsid w:val="005D6334"/>
    <w:rsid w:val="005D69F8"/>
    <w:rsid w:val="005D6A9F"/>
    <w:rsid w:val="005D6C56"/>
    <w:rsid w:val="005D6C59"/>
    <w:rsid w:val="005D74B6"/>
    <w:rsid w:val="005D7634"/>
    <w:rsid w:val="005D7C6E"/>
    <w:rsid w:val="005D7D18"/>
    <w:rsid w:val="005E028B"/>
    <w:rsid w:val="005E03EB"/>
    <w:rsid w:val="005E1119"/>
    <w:rsid w:val="005E1386"/>
    <w:rsid w:val="005E1875"/>
    <w:rsid w:val="005E1EE9"/>
    <w:rsid w:val="005E2707"/>
    <w:rsid w:val="005E3573"/>
    <w:rsid w:val="005E3775"/>
    <w:rsid w:val="005E38A0"/>
    <w:rsid w:val="005E3F95"/>
    <w:rsid w:val="005E4258"/>
    <w:rsid w:val="005E54C4"/>
    <w:rsid w:val="005E5B33"/>
    <w:rsid w:val="005E6D88"/>
    <w:rsid w:val="005E7006"/>
    <w:rsid w:val="005E744B"/>
    <w:rsid w:val="005E7CDD"/>
    <w:rsid w:val="005E7D5F"/>
    <w:rsid w:val="005F1D93"/>
    <w:rsid w:val="005F26CA"/>
    <w:rsid w:val="005F2B1E"/>
    <w:rsid w:val="005F319C"/>
    <w:rsid w:val="005F366A"/>
    <w:rsid w:val="005F495E"/>
    <w:rsid w:val="005F4BC2"/>
    <w:rsid w:val="005F4D19"/>
    <w:rsid w:val="005F548F"/>
    <w:rsid w:val="005F562A"/>
    <w:rsid w:val="005F5A42"/>
    <w:rsid w:val="005F62E2"/>
    <w:rsid w:val="005F65C4"/>
    <w:rsid w:val="005F70DA"/>
    <w:rsid w:val="005F718F"/>
    <w:rsid w:val="005F7721"/>
    <w:rsid w:val="005F7771"/>
    <w:rsid w:val="005F7B2A"/>
    <w:rsid w:val="00600179"/>
    <w:rsid w:val="006006B8"/>
    <w:rsid w:val="0060088F"/>
    <w:rsid w:val="006009EA"/>
    <w:rsid w:val="00600F9F"/>
    <w:rsid w:val="0060108B"/>
    <w:rsid w:val="006018AD"/>
    <w:rsid w:val="00602850"/>
    <w:rsid w:val="00602E17"/>
    <w:rsid w:val="00602F1F"/>
    <w:rsid w:val="00603099"/>
    <w:rsid w:val="006033F2"/>
    <w:rsid w:val="00603A2E"/>
    <w:rsid w:val="00603EA6"/>
    <w:rsid w:val="00604107"/>
    <w:rsid w:val="00604411"/>
    <w:rsid w:val="0060491A"/>
    <w:rsid w:val="00605179"/>
    <w:rsid w:val="006053AA"/>
    <w:rsid w:val="0060557D"/>
    <w:rsid w:val="00605C28"/>
    <w:rsid w:val="00605F53"/>
    <w:rsid w:val="00605FE5"/>
    <w:rsid w:val="00606213"/>
    <w:rsid w:val="006063D0"/>
    <w:rsid w:val="006066A5"/>
    <w:rsid w:val="00606B60"/>
    <w:rsid w:val="00606C93"/>
    <w:rsid w:val="006100FC"/>
    <w:rsid w:val="0061035F"/>
    <w:rsid w:val="00611D97"/>
    <w:rsid w:val="00611E5A"/>
    <w:rsid w:val="00612D1B"/>
    <w:rsid w:val="00613F3A"/>
    <w:rsid w:val="0061436E"/>
    <w:rsid w:val="00614BFF"/>
    <w:rsid w:val="006150F5"/>
    <w:rsid w:val="00617829"/>
    <w:rsid w:val="00617CB7"/>
    <w:rsid w:val="0062070F"/>
    <w:rsid w:val="00620767"/>
    <w:rsid w:val="00620A15"/>
    <w:rsid w:val="00620AF4"/>
    <w:rsid w:val="00621028"/>
    <w:rsid w:val="006216C4"/>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E08"/>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4138"/>
    <w:rsid w:val="006450F8"/>
    <w:rsid w:val="0064572D"/>
    <w:rsid w:val="0064589B"/>
    <w:rsid w:val="00645983"/>
    <w:rsid w:val="006459B1"/>
    <w:rsid w:val="00646401"/>
    <w:rsid w:val="0064643D"/>
    <w:rsid w:val="006467A8"/>
    <w:rsid w:val="00646F5F"/>
    <w:rsid w:val="00647C49"/>
    <w:rsid w:val="00650435"/>
    <w:rsid w:val="006507A3"/>
    <w:rsid w:val="006508FC"/>
    <w:rsid w:val="00650B06"/>
    <w:rsid w:val="00650CBC"/>
    <w:rsid w:val="00650FEF"/>
    <w:rsid w:val="0065124F"/>
    <w:rsid w:val="00651392"/>
    <w:rsid w:val="0065140B"/>
    <w:rsid w:val="00651872"/>
    <w:rsid w:val="00651EAF"/>
    <w:rsid w:val="0065219B"/>
    <w:rsid w:val="00652805"/>
    <w:rsid w:val="00652BAE"/>
    <w:rsid w:val="00653A70"/>
    <w:rsid w:val="00654963"/>
    <w:rsid w:val="00654A8C"/>
    <w:rsid w:val="00654CFB"/>
    <w:rsid w:val="006552E2"/>
    <w:rsid w:val="006556AD"/>
    <w:rsid w:val="00655B91"/>
    <w:rsid w:val="00657049"/>
    <w:rsid w:val="00657F1F"/>
    <w:rsid w:val="006600B9"/>
    <w:rsid w:val="00660337"/>
    <w:rsid w:val="006603E9"/>
    <w:rsid w:val="00661255"/>
    <w:rsid w:val="0066257D"/>
    <w:rsid w:val="006629E5"/>
    <w:rsid w:val="006637C4"/>
    <w:rsid w:val="00663994"/>
    <w:rsid w:val="00663A80"/>
    <w:rsid w:val="00664C2E"/>
    <w:rsid w:val="00664FFF"/>
    <w:rsid w:val="00665FAE"/>
    <w:rsid w:val="00666A54"/>
    <w:rsid w:val="00666F3C"/>
    <w:rsid w:val="00667844"/>
    <w:rsid w:val="006679C0"/>
    <w:rsid w:val="00667C11"/>
    <w:rsid w:val="00670113"/>
    <w:rsid w:val="00670182"/>
    <w:rsid w:val="00670AD1"/>
    <w:rsid w:val="006714EF"/>
    <w:rsid w:val="00671D37"/>
    <w:rsid w:val="00672491"/>
    <w:rsid w:val="00672B8E"/>
    <w:rsid w:val="0067408D"/>
    <w:rsid w:val="006756F1"/>
    <w:rsid w:val="006759BC"/>
    <w:rsid w:val="00675B3E"/>
    <w:rsid w:val="00676A39"/>
    <w:rsid w:val="00677E60"/>
    <w:rsid w:val="00680302"/>
    <w:rsid w:val="00680358"/>
    <w:rsid w:val="0068046B"/>
    <w:rsid w:val="0068047A"/>
    <w:rsid w:val="0068167E"/>
    <w:rsid w:val="00681FF0"/>
    <w:rsid w:val="00682499"/>
    <w:rsid w:val="00682519"/>
    <w:rsid w:val="0068261B"/>
    <w:rsid w:val="006837C9"/>
    <w:rsid w:val="00684705"/>
    <w:rsid w:val="00684BEB"/>
    <w:rsid w:val="00685C45"/>
    <w:rsid w:val="00685FB4"/>
    <w:rsid w:val="00687DF7"/>
    <w:rsid w:val="00690DFF"/>
    <w:rsid w:val="006916BE"/>
    <w:rsid w:val="00691F20"/>
    <w:rsid w:val="00692400"/>
    <w:rsid w:val="0069282E"/>
    <w:rsid w:val="0069286A"/>
    <w:rsid w:val="006932BB"/>
    <w:rsid w:val="00695A36"/>
    <w:rsid w:val="0069615C"/>
    <w:rsid w:val="006965C8"/>
    <w:rsid w:val="00696C5C"/>
    <w:rsid w:val="00697716"/>
    <w:rsid w:val="00697C52"/>
    <w:rsid w:val="006A0A95"/>
    <w:rsid w:val="006A0D39"/>
    <w:rsid w:val="006A114C"/>
    <w:rsid w:val="006A149A"/>
    <w:rsid w:val="006A14DD"/>
    <w:rsid w:val="006A1A99"/>
    <w:rsid w:val="006A1E60"/>
    <w:rsid w:val="006A2125"/>
    <w:rsid w:val="006A230B"/>
    <w:rsid w:val="006A2FBF"/>
    <w:rsid w:val="006A3FCA"/>
    <w:rsid w:val="006A4AFD"/>
    <w:rsid w:val="006A4CED"/>
    <w:rsid w:val="006A50D4"/>
    <w:rsid w:val="006A5752"/>
    <w:rsid w:val="006A612E"/>
    <w:rsid w:val="006A67B4"/>
    <w:rsid w:val="006A6DAB"/>
    <w:rsid w:val="006A70BE"/>
    <w:rsid w:val="006A76F7"/>
    <w:rsid w:val="006A77DE"/>
    <w:rsid w:val="006B016C"/>
    <w:rsid w:val="006B016F"/>
    <w:rsid w:val="006B04FF"/>
    <w:rsid w:val="006B091D"/>
    <w:rsid w:val="006B0945"/>
    <w:rsid w:val="006B24AF"/>
    <w:rsid w:val="006B2DC9"/>
    <w:rsid w:val="006B2F21"/>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54A"/>
    <w:rsid w:val="006C1720"/>
    <w:rsid w:val="006C253B"/>
    <w:rsid w:val="006C26B4"/>
    <w:rsid w:val="006C2721"/>
    <w:rsid w:val="006C2C7F"/>
    <w:rsid w:val="006C3109"/>
    <w:rsid w:val="006C334F"/>
    <w:rsid w:val="006C4201"/>
    <w:rsid w:val="006C43B9"/>
    <w:rsid w:val="006C44B5"/>
    <w:rsid w:val="006C4D28"/>
    <w:rsid w:val="006C524B"/>
    <w:rsid w:val="006C53D6"/>
    <w:rsid w:val="006C649D"/>
    <w:rsid w:val="006C6D13"/>
    <w:rsid w:val="006C7356"/>
    <w:rsid w:val="006D0108"/>
    <w:rsid w:val="006D09FF"/>
    <w:rsid w:val="006D0C96"/>
    <w:rsid w:val="006D0F15"/>
    <w:rsid w:val="006D106B"/>
    <w:rsid w:val="006D122C"/>
    <w:rsid w:val="006D192C"/>
    <w:rsid w:val="006D1C5B"/>
    <w:rsid w:val="006D1E36"/>
    <w:rsid w:val="006D266D"/>
    <w:rsid w:val="006D3A01"/>
    <w:rsid w:val="006D3D16"/>
    <w:rsid w:val="006D3E86"/>
    <w:rsid w:val="006D47AC"/>
    <w:rsid w:val="006D67DE"/>
    <w:rsid w:val="006D6A1C"/>
    <w:rsid w:val="006D6AC6"/>
    <w:rsid w:val="006D7267"/>
    <w:rsid w:val="006D726D"/>
    <w:rsid w:val="006D72BF"/>
    <w:rsid w:val="006D77E0"/>
    <w:rsid w:val="006D7911"/>
    <w:rsid w:val="006D79A1"/>
    <w:rsid w:val="006D7C18"/>
    <w:rsid w:val="006D7F74"/>
    <w:rsid w:val="006E02C4"/>
    <w:rsid w:val="006E0382"/>
    <w:rsid w:val="006E0592"/>
    <w:rsid w:val="006E0611"/>
    <w:rsid w:val="006E067A"/>
    <w:rsid w:val="006E09D0"/>
    <w:rsid w:val="006E09E6"/>
    <w:rsid w:val="006E11B5"/>
    <w:rsid w:val="006E13C2"/>
    <w:rsid w:val="006E142A"/>
    <w:rsid w:val="006E187D"/>
    <w:rsid w:val="006E21D1"/>
    <w:rsid w:val="006E229D"/>
    <w:rsid w:val="006E2621"/>
    <w:rsid w:val="006E26B4"/>
    <w:rsid w:val="006E2FD0"/>
    <w:rsid w:val="006E3701"/>
    <w:rsid w:val="006E373A"/>
    <w:rsid w:val="006E39C4"/>
    <w:rsid w:val="006E4034"/>
    <w:rsid w:val="006E478F"/>
    <w:rsid w:val="006E697F"/>
    <w:rsid w:val="006E6B14"/>
    <w:rsid w:val="006E6E62"/>
    <w:rsid w:val="006E7553"/>
    <w:rsid w:val="006E7639"/>
    <w:rsid w:val="006E7DC7"/>
    <w:rsid w:val="006F05C7"/>
    <w:rsid w:val="006F106E"/>
    <w:rsid w:val="006F1A7B"/>
    <w:rsid w:val="006F2218"/>
    <w:rsid w:val="006F22E5"/>
    <w:rsid w:val="006F28FF"/>
    <w:rsid w:val="006F2D15"/>
    <w:rsid w:val="006F3268"/>
    <w:rsid w:val="006F423B"/>
    <w:rsid w:val="006F42DE"/>
    <w:rsid w:val="006F4665"/>
    <w:rsid w:val="006F4743"/>
    <w:rsid w:val="006F4FE0"/>
    <w:rsid w:val="006F5745"/>
    <w:rsid w:val="006F5B2A"/>
    <w:rsid w:val="006F6FC8"/>
    <w:rsid w:val="006F731E"/>
    <w:rsid w:val="006F74AE"/>
    <w:rsid w:val="006F7704"/>
    <w:rsid w:val="006F7C43"/>
    <w:rsid w:val="006F7C8B"/>
    <w:rsid w:val="0070024D"/>
    <w:rsid w:val="007002D6"/>
    <w:rsid w:val="007008BE"/>
    <w:rsid w:val="007008F9"/>
    <w:rsid w:val="00700CD6"/>
    <w:rsid w:val="00701277"/>
    <w:rsid w:val="0070144A"/>
    <w:rsid w:val="00701B78"/>
    <w:rsid w:val="00701BE2"/>
    <w:rsid w:val="00701DB7"/>
    <w:rsid w:val="00701ECE"/>
    <w:rsid w:val="00702157"/>
    <w:rsid w:val="0070289E"/>
    <w:rsid w:val="00702E8D"/>
    <w:rsid w:val="00703069"/>
    <w:rsid w:val="0070315D"/>
    <w:rsid w:val="007042AE"/>
    <w:rsid w:val="0070489F"/>
    <w:rsid w:val="00704D49"/>
    <w:rsid w:val="00705A54"/>
    <w:rsid w:val="007065A9"/>
    <w:rsid w:val="0070694F"/>
    <w:rsid w:val="007077D5"/>
    <w:rsid w:val="00707A7B"/>
    <w:rsid w:val="00707B15"/>
    <w:rsid w:val="00707B9B"/>
    <w:rsid w:val="00707C76"/>
    <w:rsid w:val="00707EBE"/>
    <w:rsid w:val="00710B77"/>
    <w:rsid w:val="00710CCC"/>
    <w:rsid w:val="00710DF6"/>
    <w:rsid w:val="00712099"/>
    <w:rsid w:val="007128C6"/>
    <w:rsid w:val="00712911"/>
    <w:rsid w:val="0071354F"/>
    <w:rsid w:val="00714302"/>
    <w:rsid w:val="007145BB"/>
    <w:rsid w:val="00715936"/>
    <w:rsid w:val="00715E27"/>
    <w:rsid w:val="00715FF9"/>
    <w:rsid w:val="0071641C"/>
    <w:rsid w:val="00716C6C"/>
    <w:rsid w:val="007206D6"/>
    <w:rsid w:val="007214DD"/>
    <w:rsid w:val="00721652"/>
    <w:rsid w:val="007227F5"/>
    <w:rsid w:val="007228D6"/>
    <w:rsid w:val="00722E27"/>
    <w:rsid w:val="00723655"/>
    <w:rsid w:val="0072396B"/>
    <w:rsid w:val="00723A72"/>
    <w:rsid w:val="007241BF"/>
    <w:rsid w:val="00724384"/>
    <w:rsid w:val="007254AF"/>
    <w:rsid w:val="00725943"/>
    <w:rsid w:val="00726075"/>
    <w:rsid w:val="007269CD"/>
    <w:rsid w:val="00726AD6"/>
    <w:rsid w:val="00726BDF"/>
    <w:rsid w:val="00726D1F"/>
    <w:rsid w:val="007274DA"/>
    <w:rsid w:val="007274EF"/>
    <w:rsid w:val="007277B4"/>
    <w:rsid w:val="007277C8"/>
    <w:rsid w:val="00727D8C"/>
    <w:rsid w:val="0073090E"/>
    <w:rsid w:val="00730E2B"/>
    <w:rsid w:val="0073213C"/>
    <w:rsid w:val="00732473"/>
    <w:rsid w:val="00732EA5"/>
    <w:rsid w:val="00733095"/>
    <w:rsid w:val="0073333D"/>
    <w:rsid w:val="00733700"/>
    <w:rsid w:val="007337DC"/>
    <w:rsid w:val="0073422A"/>
    <w:rsid w:val="00734A3B"/>
    <w:rsid w:val="007355FE"/>
    <w:rsid w:val="007359E4"/>
    <w:rsid w:val="00735B0C"/>
    <w:rsid w:val="007364B6"/>
    <w:rsid w:val="007367D7"/>
    <w:rsid w:val="00736B20"/>
    <w:rsid w:val="00736D0D"/>
    <w:rsid w:val="0073714C"/>
    <w:rsid w:val="00737B9A"/>
    <w:rsid w:val="00737D1F"/>
    <w:rsid w:val="00737E14"/>
    <w:rsid w:val="007400B4"/>
    <w:rsid w:val="007409DA"/>
    <w:rsid w:val="00740C0E"/>
    <w:rsid w:val="007411AE"/>
    <w:rsid w:val="007412AA"/>
    <w:rsid w:val="00741644"/>
    <w:rsid w:val="00741EA9"/>
    <w:rsid w:val="007425B0"/>
    <w:rsid w:val="0074274E"/>
    <w:rsid w:val="00742D88"/>
    <w:rsid w:val="0074387C"/>
    <w:rsid w:val="007439A0"/>
    <w:rsid w:val="007442C5"/>
    <w:rsid w:val="007453CC"/>
    <w:rsid w:val="00745B87"/>
    <w:rsid w:val="00747042"/>
    <w:rsid w:val="00747349"/>
    <w:rsid w:val="007473E5"/>
    <w:rsid w:val="007476D0"/>
    <w:rsid w:val="00747DAB"/>
    <w:rsid w:val="00750B29"/>
    <w:rsid w:val="00750B48"/>
    <w:rsid w:val="00751063"/>
    <w:rsid w:val="007511E4"/>
    <w:rsid w:val="0075122D"/>
    <w:rsid w:val="00751FCD"/>
    <w:rsid w:val="00751FE4"/>
    <w:rsid w:val="00751FF6"/>
    <w:rsid w:val="00752E23"/>
    <w:rsid w:val="00752EF0"/>
    <w:rsid w:val="00753036"/>
    <w:rsid w:val="007536C4"/>
    <w:rsid w:val="00753BD0"/>
    <w:rsid w:val="0075422B"/>
    <w:rsid w:val="007548FE"/>
    <w:rsid w:val="00754D1E"/>
    <w:rsid w:val="00755A39"/>
    <w:rsid w:val="007568DB"/>
    <w:rsid w:val="007569FB"/>
    <w:rsid w:val="00756C72"/>
    <w:rsid w:val="00756EF1"/>
    <w:rsid w:val="0075773B"/>
    <w:rsid w:val="00757789"/>
    <w:rsid w:val="00760F0F"/>
    <w:rsid w:val="00761602"/>
    <w:rsid w:val="007620F2"/>
    <w:rsid w:val="00762350"/>
    <w:rsid w:val="00762A38"/>
    <w:rsid w:val="00762DDA"/>
    <w:rsid w:val="00763C5A"/>
    <w:rsid w:val="00764479"/>
    <w:rsid w:val="007649FE"/>
    <w:rsid w:val="00764F0D"/>
    <w:rsid w:val="00765247"/>
    <w:rsid w:val="007656BF"/>
    <w:rsid w:val="00766A51"/>
    <w:rsid w:val="00767709"/>
    <w:rsid w:val="00767738"/>
    <w:rsid w:val="00767775"/>
    <w:rsid w:val="00770102"/>
    <w:rsid w:val="0077036B"/>
    <w:rsid w:val="0077054A"/>
    <w:rsid w:val="00771112"/>
    <w:rsid w:val="00771187"/>
    <w:rsid w:val="0077161A"/>
    <w:rsid w:val="007721C5"/>
    <w:rsid w:val="0077277A"/>
    <w:rsid w:val="007738A3"/>
    <w:rsid w:val="00773A26"/>
    <w:rsid w:val="007748C7"/>
    <w:rsid w:val="00774B5E"/>
    <w:rsid w:val="00780EB9"/>
    <w:rsid w:val="00780F1B"/>
    <w:rsid w:val="00781353"/>
    <w:rsid w:val="00781582"/>
    <w:rsid w:val="007815CB"/>
    <w:rsid w:val="007817B2"/>
    <w:rsid w:val="007819FC"/>
    <w:rsid w:val="00781B07"/>
    <w:rsid w:val="00781D13"/>
    <w:rsid w:val="00781DEF"/>
    <w:rsid w:val="00781FDB"/>
    <w:rsid w:val="00782CC1"/>
    <w:rsid w:val="007830A6"/>
    <w:rsid w:val="00783E02"/>
    <w:rsid w:val="00783F8D"/>
    <w:rsid w:val="00786A8D"/>
    <w:rsid w:val="0078738C"/>
    <w:rsid w:val="0078796F"/>
    <w:rsid w:val="00787CC5"/>
    <w:rsid w:val="00787F22"/>
    <w:rsid w:val="00787FBF"/>
    <w:rsid w:val="00791831"/>
    <w:rsid w:val="00791A2E"/>
    <w:rsid w:val="007924EB"/>
    <w:rsid w:val="00792F02"/>
    <w:rsid w:val="00792F7D"/>
    <w:rsid w:val="00793064"/>
    <w:rsid w:val="0079309A"/>
    <w:rsid w:val="00793175"/>
    <w:rsid w:val="00793C23"/>
    <w:rsid w:val="00793D54"/>
    <w:rsid w:val="007941E4"/>
    <w:rsid w:val="007942CC"/>
    <w:rsid w:val="007947AE"/>
    <w:rsid w:val="00794C43"/>
    <w:rsid w:val="00795315"/>
    <w:rsid w:val="0079541D"/>
    <w:rsid w:val="007955D7"/>
    <w:rsid w:val="0079667E"/>
    <w:rsid w:val="0079674E"/>
    <w:rsid w:val="00796E79"/>
    <w:rsid w:val="00797197"/>
    <w:rsid w:val="00797515"/>
    <w:rsid w:val="007979B2"/>
    <w:rsid w:val="007A07D3"/>
    <w:rsid w:val="007A0893"/>
    <w:rsid w:val="007A0C21"/>
    <w:rsid w:val="007A1078"/>
    <w:rsid w:val="007A14A3"/>
    <w:rsid w:val="007A20A1"/>
    <w:rsid w:val="007A31F3"/>
    <w:rsid w:val="007A3306"/>
    <w:rsid w:val="007A3800"/>
    <w:rsid w:val="007A383F"/>
    <w:rsid w:val="007A435E"/>
    <w:rsid w:val="007A5F62"/>
    <w:rsid w:val="007A68BB"/>
    <w:rsid w:val="007A6A6F"/>
    <w:rsid w:val="007A6B12"/>
    <w:rsid w:val="007A6C33"/>
    <w:rsid w:val="007A6D5D"/>
    <w:rsid w:val="007A6EDB"/>
    <w:rsid w:val="007A72C7"/>
    <w:rsid w:val="007B02D3"/>
    <w:rsid w:val="007B05B8"/>
    <w:rsid w:val="007B0B93"/>
    <w:rsid w:val="007B0FDB"/>
    <w:rsid w:val="007B1424"/>
    <w:rsid w:val="007B2072"/>
    <w:rsid w:val="007B2783"/>
    <w:rsid w:val="007B36F7"/>
    <w:rsid w:val="007B3C47"/>
    <w:rsid w:val="007B4BDC"/>
    <w:rsid w:val="007B5318"/>
    <w:rsid w:val="007B5AC8"/>
    <w:rsid w:val="007B5AEB"/>
    <w:rsid w:val="007B5DFB"/>
    <w:rsid w:val="007B5FD4"/>
    <w:rsid w:val="007B6029"/>
    <w:rsid w:val="007B65C4"/>
    <w:rsid w:val="007B68E3"/>
    <w:rsid w:val="007B740F"/>
    <w:rsid w:val="007B749E"/>
    <w:rsid w:val="007B753B"/>
    <w:rsid w:val="007B7671"/>
    <w:rsid w:val="007C01E5"/>
    <w:rsid w:val="007C05AD"/>
    <w:rsid w:val="007C08EB"/>
    <w:rsid w:val="007C201B"/>
    <w:rsid w:val="007C210D"/>
    <w:rsid w:val="007C2BAB"/>
    <w:rsid w:val="007C3224"/>
    <w:rsid w:val="007C393E"/>
    <w:rsid w:val="007C3B14"/>
    <w:rsid w:val="007C4350"/>
    <w:rsid w:val="007C4479"/>
    <w:rsid w:val="007C4690"/>
    <w:rsid w:val="007C5FDE"/>
    <w:rsid w:val="007C744B"/>
    <w:rsid w:val="007C75D6"/>
    <w:rsid w:val="007C771A"/>
    <w:rsid w:val="007C7806"/>
    <w:rsid w:val="007C7CA0"/>
    <w:rsid w:val="007D10E7"/>
    <w:rsid w:val="007D1848"/>
    <w:rsid w:val="007D2F59"/>
    <w:rsid w:val="007D2F60"/>
    <w:rsid w:val="007D2F95"/>
    <w:rsid w:val="007D31CC"/>
    <w:rsid w:val="007D3BCE"/>
    <w:rsid w:val="007D49D5"/>
    <w:rsid w:val="007D5257"/>
    <w:rsid w:val="007D52E4"/>
    <w:rsid w:val="007D61F6"/>
    <w:rsid w:val="007D6627"/>
    <w:rsid w:val="007D6C50"/>
    <w:rsid w:val="007D7396"/>
    <w:rsid w:val="007D7AC3"/>
    <w:rsid w:val="007D7C4B"/>
    <w:rsid w:val="007D7FA4"/>
    <w:rsid w:val="007E07EE"/>
    <w:rsid w:val="007E0FBC"/>
    <w:rsid w:val="007E1940"/>
    <w:rsid w:val="007E1BFD"/>
    <w:rsid w:val="007E1E56"/>
    <w:rsid w:val="007E21EE"/>
    <w:rsid w:val="007E2608"/>
    <w:rsid w:val="007E2E5F"/>
    <w:rsid w:val="007E39EC"/>
    <w:rsid w:val="007E3D9C"/>
    <w:rsid w:val="007E3DC0"/>
    <w:rsid w:val="007E406C"/>
    <w:rsid w:val="007E451B"/>
    <w:rsid w:val="007E4A66"/>
    <w:rsid w:val="007E4B0B"/>
    <w:rsid w:val="007E4B7A"/>
    <w:rsid w:val="007E5202"/>
    <w:rsid w:val="007E582B"/>
    <w:rsid w:val="007E5C26"/>
    <w:rsid w:val="007E6E55"/>
    <w:rsid w:val="007E7065"/>
    <w:rsid w:val="007E785D"/>
    <w:rsid w:val="007E7B89"/>
    <w:rsid w:val="007F1A94"/>
    <w:rsid w:val="007F2514"/>
    <w:rsid w:val="007F2534"/>
    <w:rsid w:val="007F25E1"/>
    <w:rsid w:val="007F2AB2"/>
    <w:rsid w:val="007F2AE2"/>
    <w:rsid w:val="007F32E9"/>
    <w:rsid w:val="007F3350"/>
    <w:rsid w:val="007F35B1"/>
    <w:rsid w:val="007F3682"/>
    <w:rsid w:val="007F381E"/>
    <w:rsid w:val="007F3CD8"/>
    <w:rsid w:val="007F3FC0"/>
    <w:rsid w:val="007F5797"/>
    <w:rsid w:val="007F5B5A"/>
    <w:rsid w:val="007F5DD4"/>
    <w:rsid w:val="007F5E15"/>
    <w:rsid w:val="007F71C5"/>
    <w:rsid w:val="007F7281"/>
    <w:rsid w:val="007F7295"/>
    <w:rsid w:val="008006C6"/>
    <w:rsid w:val="0080075C"/>
    <w:rsid w:val="0080075E"/>
    <w:rsid w:val="0080093C"/>
    <w:rsid w:val="00800D85"/>
    <w:rsid w:val="00800F08"/>
    <w:rsid w:val="00801C3A"/>
    <w:rsid w:val="00801E05"/>
    <w:rsid w:val="00801FCD"/>
    <w:rsid w:val="00802B46"/>
    <w:rsid w:val="00803285"/>
    <w:rsid w:val="008033AE"/>
    <w:rsid w:val="008039D2"/>
    <w:rsid w:val="0080431D"/>
    <w:rsid w:val="00805A25"/>
    <w:rsid w:val="00805B3D"/>
    <w:rsid w:val="008068BC"/>
    <w:rsid w:val="00806BCE"/>
    <w:rsid w:val="00806F0A"/>
    <w:rsid w:val="00807CCA"/>
    <w:rsid w:val="00811A4F"/>
    <w:rsid w:val="008120FC"/>
    <w:rsid w:val="00812104"/>
    <w:rsid w:val="00812139"/>
    <w:rsid w:val="0081214B"/>
    <w:rsid w:val="00812311"/>
    <w:rsid w:val="0081262C"/>
    <w:rsid w:val="0081291B"/>
    <w:rsid w:val="00812BD1"/>
    <w:rsid w:val="00812DAC"/>
    <w:rsid w:val="00812E72"/>
    <w:rsid w:val="00813076"/>
    <w:rsid w:val="0081321F"/>
    <w:rsid w:val="0081394F"/>
    <w:rsid w:val="0081432F"/>
    <w:rsid w:val="008146DE"/>
    <w:rsid w:val="00815000"/>
    <w:rsid w:val="00815011"/>
    <w:rsid w:val="0081502D"/>
    <w:rsid w:val="00815292"/>
    <w:rsid w:val="00815838"/>
    <w:rsid w:val="00816B25"/>
    <w:rsid w:val="00817087"/>
    <w:rsid w:val="00817B32"/>
    <w:rsid w:val="00817C7A"/>
    <w:rsid w:val="008200ED"/>
    <w:rsid w:val="0082085F"/>
    <w:rsid w:val="00820A0E"/>
    <w:rsid w:val="00820AB6"/>
    <w:rsid w:val="008216DD"/>
    <w:rsid w:val="0082170F"/>
    <w:rsid w:val="00821954"/>
    <w:rsid w:val="00821CE2"/>
    <w:rsid w:val="008222D1"/>
    <w:rsid w:val="00822A5B"/>
    <w:rsid w:val="00823228"/>
    <w:rsid w:val="00823245"/>
    <w:rsid w:val="00823753"/>
    <w:rsid w:val="008239DD"/>
    <w:rsid w:val="00823CD6"/>
    <w:rsid w:val="008240CB"/>
    <w:rsid w:val="008243F3"/>
    <w:rsid w:val="00824871"/>
    <w:rsid w:val="00825B10"/>
    <w:rsid w:val="00826424"/>
    <w:rsid w:val="00826988"/>
    <w:rsid w:val="00826D06"/>
    <w:rsid w:val="00826E09"/>
    <w:rsid w:val="00826E20"/>
    <w:rsid w:val="00826E69"/>
    <w:rsid w:val="008304DD"/>
    <w:rsid w:val="008322BA"/>
    <w:rsid w:val="00832842"/>
    <w:rsid w:val="00832C5E"/>
    <w:rsid w:val="00832C86"/>
    <w:rsid w:val="00833FFA"/>
    <w:rsid w:val="0083472A"/>
    <w:rsid w:val="008347B9"/>
    <w:rsid w:val="00834BF8"/>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476BD"/>
    <w:rsid w:val="0084787F"/>
    <w:rsid w:val="008500CF"/>
    <w:rsid w:val="00851ED3"/>
    <w:rsid w:val="00852A79"/>
    <w:rsid w:val="008536FC"/>
    <w:rsid w:val="00854365"/>
    <w:rsid w:val="00854508"/>
    <w:rsid w:val="00854C29"/>
    <w:rsid w:val="00854D39"/>
    <w:rsid w:val="008550AC"/>
    <w:rsid w:val="008559C2"/>
    <w:rsid w:val="00855F26"/>
    <w:rsid w:val="008563B4"/>
    <w:rsid w:val="008568FA"/>
    <w:rsid w:val="008569A3"/>
    <w:rsid w:val="00857687"/>
    <w:rsid w:val="008576AB"/>
    <w:rsid w:val="00857C9D"/>
    <w:rsid w:val="00860284"/>
    <w:rsid w:val="008605BD"/>
    <w:rsid w:val="00860A35"/>
    <w:rsid w:val="00860A94"/>
    <w:rsid w:val="00860C95"/>
    <w:rsid w:val="008615DA"/>
    <w:rsid w:val="0086184F"/>
    <w:rsid w:val="00861908"/>
    <w:rsid w:val="00862142"/>
    <w:rsid w:val="00862222"/>
    <w:rsid w:val="00862C03"/>
    <w:rsid w:val="00862E1E"/>
    <w:rsid w:val="00862E38"/>
    <w:rsid w:val="0086415F"/>
    <w:rsid w:val="00864406"/>
    <w:rsid w:val="00864467"/>
    <w:rsid w:val="00864B70"/>
    <w:rsid w:val="00865AAF"/>
    <w:rsid w:val="00865CB6"/>
    <w:rsid w:val="00866759"/>
    <w:rsid w:val="00867255"/>
    <w:rsid w:val="0087034F"/>
    <w:rsid w:val="00870862"/>
    <w:rsid w:val="00872490"/>
    <w:rsid w:val="008727DC"/>
    <w:rsid w:val="00872E55"/>
    <w:rsid w:val="00873934"/>
    <w:rsid w:val="00873B64"/>
    <w:rsid w:val="00874E88"/>
    <w:rsid w:val="00874FDF"/>
    <w:rsid w:val="00875522"/>
    <w:rsid w:val="00875E42"/>
    <w:rsid w:val="00876EEF"/>
    <w:rsid w:val="0087782F"/>
    <w:rsid w:val="008778C5"/>
    <w:rsid w:val="00877CDA"/>
    <w:rsid w:val="00877DBC"/>
    <w:rsid w:val="00880E24"/>
    <w:rsid w:val="00880E35"/>
    <w:rsid w:val="0088205D"/>
    <w:rsid w:val="00882D1D"/>
    <w:rsid w:val="00882DD1"/>
    <w:rsid w:val="00883770"/>
    <w:rsid w:val="00883F8A"/>
    <w:rsid w:val="00884061"/>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33E"/>
    <w:rsid w:val="00893852"/>
    <w:rsid w:val="00893C81"/>
    <w:rsid w:val="008941AE"/>
    <w:rsid w:val="00894445"/>
    <w:rsid w:val="008947AA"/>
    <w:rsid w:val="008948C4"/>
    <w:rsid w:val="00894E36"/>
    <w:rsid w:val="00894F1A"/>
    <w:rsid w:val="00895BD8"/>
    <w:rsid w:val="0089627A"/>
    <w:rsid w:val="00896ABF"/>
    <w:rsid w:val="00896CC0"/>
    <w:rsid w:val="00896CCA"/>
    <w:rsid w:val="00897173"/>
    <w:rsid w:val="008973A6"/>
    <w:rsid w:val="00897EF9"/>
    <w:rsid w:val="00897FF7"/>
    <w:rsid w:val="008A0012"/>
    <w:rsid w:val="008A00C2"/>
    <w:rsid w:val="008A0534"/>
    <w:rsid w:val="008A0930"/>
    <w:rsid w:val="008A1039"/>
    <w:rsid w:val="008A1345"/>
    <w:rsid w:val="008A1878"/>
    <w:rsid w:val="008A1B58"/>
    <w:rsid w:val="008A266A"/>
    <w:rsid w:val="008A3046"/>
    <w:rsid w:val="008A4F5B"/>
    <w:rsid w:val="008A52A9"/>
    <w:rsid w:val="008A5471"/>
    <w:rsid w:val="008A552D"/>
    <w:rsid w:val="008A591B"/>
    <w:rsid w:val="008A5E04"/>
    <w:rsid w:val="008A5F5D"/>
    <w:rsid w:val="008A6BEE"/>
    <w:rsid w:val="008A6EBF"/>
    <w:rsid w:val="008A72FA"/>
    <w:rsid w:val="008A77DD"/>
    <w:rsid w:val="008A7D1E"/>
    <w:rsid w:val="008B0D75"/>
    <w:rsid w:val="008B0DF3"/>
    <w:rsid w:val="008B1F49"/>
    <w:rsid w:val="008B2497"/>
    <w:rsid w:val="008B2681"/>
    <w:rsid w:val="008B3572"/>
    <w:rsid w:val="008B3892"/>
    <w:rsid w:val="008B4C69"/>
    <w:rsid w:val="008B57DC"/>
    <w:rsid w:val="008B5AC4"/>
    <w:rsid w:val="008B622A"/>
    <w:rsid w:val="008B641D"/>
    <w:rsid w:val="008B6431"/>
    <w:rsid w:val="008B6EEA"/>
    <w:rsid w:val="008B7931"/>
    <w:rsid w:val="008B7A03"/>
    <w:rsid w:val="008B7B46"/>
    <w:rsid w:val="008B7CD8"/>
    <w:rsid w:val="008C00B3"/>
    <w:rsid w:val="008C0682"/>
    <w:rsid w:val="008C1187"/>
    <w:rsid w:val="008C1336"/>
    <w:rsid w:val="008C1527"/>
    <w:rsid w:val="008C22DC"/>
    <w:rsid w:val="008C2918"/>
    <w:rsid w:val="008C2C8D"/>
    <w:rsid w:val="008C2EA4"/>
    <w:rsid w:val="008C34CA"/>
    <w:rsid w:val="008C3634"/>
    <w:rsid w:val="008C379E"/>
    <w:rsid w:val="008C3A0A"/>
    <w:rsid w:val="008C4545"/>
    <w:rsid w:val="008C490F"/>
    <w:rsid w:val="008C4B10"/>
    <w:rsid w:val="008C4FD4"/>
    <w:rsid w:val="008C5170"/>
    <w:rsid w:val="008C5798"/>
    <w:rsid w:val="008C5CD1"/>
    <w:rsid w:val="008C6008"/>
    <w:rsid w:val="008C6169"/>
    <w:rsid w:val="008C6BA4"/>
    <w:rsid w:val="008C6D9E"/>
    <w:rsid w:val="008C6E43"/>
    <w:rsid w:val="008C77AA"/>
    <w:rsid w:val="008C7CB4"/>
    <w:rsid w:val="008D0485"/>
    <w:rsid w:val="008D05C1"/>
    <w:rsid w:val="008D06C9"/>
    <w:rsid w:val="008D15F9"/>
    <w:rsid w:val="008D1A86"/>
    <w:rsid w:val="008D2251"/>
    <w:rsid w:val="008D2257"/>
    <w:rsid w:val="008D24CB"/>
    <w:rsid w:val="008D26E1"/>
    <w:rsid w:val="008D28A6"/>
    <w:rsid w:val="008D2A85"/>
    <w:rsid w:val="008D2F05"/>
    <w:rsid w:val="008D4229"/>
    <w:rsid w:val="008D459E"/>
    <w:rsid w:val="008D485F"/>
    <w:rsid w:val="008D4A84"/>
    <w:rsid w:val="008D5385"/>
    <w:rsid w:val="008D5796"/>
    <w:rsid w:val="008D58D5"/>
    <w:rsid w:val="008D5CF3"/>
    <w:rsid w:val="008D6E82"/>
    <w:rsid w:val="008D74A8"/>
    <w:rsid w:val="008E0459"/>
    <w:rsid w:val="008E063B"/>
    <w:rsid w:val="008E1330"/>
    <w:rsid w:val="008E1377"/>
    <w:rsid w:val="008E147A"/>
    <w:rsid w:val="008E18B2"/>
    <w:rsid w:val="008E1AA5"/>
    <w:rsid w:val="008E292A"/>
    <w:rsid w:val="008E2BF0"/>
    <w:rsid w:val="008E30E4"/>
    <w:rsid w:val="008E3678"/>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03"/>
    <w:rsid w:val="008F414F"/>
    <w:rsid w:val="008F5104"/>
    <w:rsid w:val="008F6CE1"/>
    <w:rsid w:val="008F799E"/>
    <w:rsid w:val="008F7B9E"/>
    <w:rsid w:val="00900538"/>
    <w:rsid w:val="00900613"/>
    <w:rsid w:val="00900670"/>
    <w:rsid w:val="00900998"/>
    <w:rsid w:val="00900C6B"/>
    <w:rsid w:val="00900D8B"/>
    <w:rsid w:val="009015D2"/>
    <w:rsid w:val="00901D77"/>
    <w:rsid w:val="00901DC6"/>
    <w:rsid w:val="00902050"/>
    <w:rsid w:val="00902A05"/>
    <w:rsid w:val="0090310C"/>
    <w:rsid w:val="009035A4"/>
    <w:rsid w:val="009036AF"/>
    <w:rsid w:val="00903A0B"/>
    <w:rsid w:val="00903F08"/>
    <w:rsid w:val="00904563"/>
    <w:rsid w:val="00904F6D"/>
    <w:rsid w:val="00904FB1"/>
    <w:rsid w:val="00905A64"/>
    <w:rsid w:val="00905BA6"/>
    <w:rsid w:val="00905BF6"/>
    <w:rsid w:val="00905DD8"/>
    <w:rsid w:val="00905F40"/>
    <w:rsid w:val="00906537"/>
    <w:rsid w:val="0090712A"/>
    <w:rsid w:val="009078B1"/>
    <w:rsid w:val="00907920"/>
    <w:rsid w:val="00910230"/>
    <w:rsid w:val="00910567"/>
    <w:rsid w:val="00910C76"/>
    <w:rsid w:val="00910FC3"/>
    <w:rsid w:val="00911756"/>
    <w:rsid w:val="00911898"/>
    <w:rsid w:val="0091231E"/>
    <w:rsid w:val="00912820"/>
    <w:rsid w:val="009132FE"/>
    <w:rsid w:val="00914566"/>
    <w:rsid w:val="00914659"/>
    <w:rsid w:val="009149CD"/>
    <w:rsid w:val="00914D61"/>
    <w:rsid w:val="00916454"/>
    <w:rsid w:val="00916656"/>
    <w:rsid w:val="00916E34"/>
    <w:rsid w:val="00917D18"/>
    <w:rsid w:val="009202E8"/>
    <w:rsid w:val="0092055D"/>
    <w:rsid w:val="00920626"/>
    <w:rsid w:val="009207BC"/>
    <w:rsid w:val="00920AE0"/>
    <w:rsid w:val="00920BB5"/>
    <w:rsid w:val="0092197F"/>
    <w:rsid w:val="00921E12"/>
    <w:rsid w:val="009220FD"/>
    <w:rsid w:val="009223FB"/>
    <w:rsid w:val="009241BF"/>
    <w:rsid w:val="00924471"/>
    <w:rsid w:val="00924584"/>
    <w:rsid w:val="00924776"/>
    <w:rsid w:val="00924A4C"/>
    <w:rsid w:val="00924B5A"/>
    <w:rsid w:val="00924D08"/>
    <w:rsid w:val="00925D16"/>
    <w:rsid w:val="00925D2A"/>
    <w:rsid w:val="0092674E"/>
    <w:rsid w:val="009269F2"/>
    <w:rsid w:val="00926C80"/>
    <w:rsid w:val="00927015"/>
    <w:rsid w:val="009278C8"/>
    <w:rsid w:val="009302C7"/>
    <w:rsid w:val="00930C94"/>
    <w:rsid w:val="00930DEC"/>
    <w:rsid w:val="009315B8"/>
    <w:rsid w:val="0093183D"/>
    <w:rsid w:val="00931C9A"/>
    <w:rsid w:val="00931E7E"/>
    <w:rsid w:val="00932169"/>
    <w:rsid w:val="0093242A"/>
    <w:rsid w:val="00932737"/>
    <w:rsid w:val="00932C2E"/>
    <w:rsid w:val="009334FF"/>
    <w:rsid w:val="00933D25"/>
    <w:rsid w:val="0093470E"/>
    <w:rsid w:val="0093687F"/>
    <w:rsid w:val="0093717E"/>
    <w:rsid w:val="00937632"/>
    <w:rsid w:val="009376D4"/>
    <w:rsid w:val="00937A12"/>
    <w:rsid w:val="00940241"/>
    <w:rsid w:val="00941124"/>
    <w:rsid w:val="00941185"/>
    <w:rsid w:val="00942389"/>
    <w:rsid w:val="00942A4D"/>
    <w:rsid w:val="009432B4"/>
    <w:rsid w:val="00943471"/>
    <w:rsid w:val="009434B1"/>
    <w:rsid w:val="00943710"/>
    <w:rsid w:val="009438CD"/>
    <w:rsid w:val="0094431D"/>
    <w:rsid w:val="00944B11"/>
    <w:rsid w:val="00945081"/>
    <w:rsid w:val="009452C7"/>
    <w:rsid w:val="009467FA"/>
    <w:rsid w:val="00946E8E"/>
    <w:rsid w:val="009470D7"/>
    <w:rsid w:val="0094734F"/>
    <w:rsid w:val="0095114D"/>
    <w:rsid w:val="0095116D"/>
    <w:rsid w:val="0095156E"/>
    <w:rsid w:val="00951586"/>
    <w:rsid w:val="009516BD"/>
    <w:rsid w:val="00952022"/>
    <w:rsid w:val="00952249"/>
    <w:rsid w:val="009524EA"/>
    <w:rsid w:val="009525DC"/>
    <w:rsid w:val="009529F7"/>
    <w:rsid w:val="00952DDB"/>
    <w:rsid w:val="009530DB"/>
    <w:rsid w:val="0095336C"/>
    <w:rsid w:val="0095420A"/>
    <w:rsid w:val="0095455D"/>
    <w:rsid w:val="0095466B"/>
    <w:rsid w:val="00954677"/>
    <w:rsid w:val="00954706"/>
    <w:rsid w:val="00954843"/>
    <w:rsid w:val="00954BFE"/>
    <w:rsid w:val="00954EC8"/>
    <w:rsid w:val="00955956"/>
    <w:rsid w:val="009568E3"/>
    <w:rsid w:val="00956E9C"/>
    <w:rsid w:val="00957E02"/>
    <w:rsid w:val="00960E35"/>
    <w:rsid w:val="00962165"/>
    <w:rsid w:val="0096263B"/>
    <w:rsid w:val="0096269E"/>
    <w:rsid w:val="009631EB"/>
    <w:rsid w:val="009638D1"/>
    <w:rsid w:val="00963AC1"/>
    <w:rsid w:val="00963C61"/>
    <w:rsid w:val="00963DD5"/>
    <w:rsid w:val="00964616"/>
    <w:rsid w:val="00964629"/>
    <w:rsid w:val="00964AF7"/>
    <w:rsid w:val="00964DF8"/>
    <w:rsid w:val="00964FDB"/>
    <w:rsid w:val="0096511D"/>
    <w:rsid w:val="00965239"/>
    <w:rsid w:val="00965A30"/>
    <w:rsid w:val="00966C7D"/>
    <w:rsid w:val="00967813"/>
    <w:rsid w:val="00970054"/>
    <w:rsid w:val="009703AD"/>
    <w:rsid w:val="00970B9C"/>
    <w:rsid w:val="009717DB"/>
    <w:rsid w:val="0097274C"/>
    <w:rsid w:val="00972A17"/>
    <w:rsid w:val="00972C8F"/>
    <w:rsid w:val="0097309F"/>
    <w:rsid w:val="009732A4"/>
    <w:rsid w:val="0097365D"/>
    <w:rsid w:val="00973A13"/>
    <w:rsid w:val="00973A21"/>
    <w:rsid w:val="009744A4"/>
    <w:rsid w:val="00974583"/>
    <w:rsid w:val="00974A6F"/>
    <w:rsid w:val="00974AF6"/>
    <w:rsid w:val="00974BBF"/>
    <w:rsid w:val="0097537E"/>
    <w:rsid w:val="00975B8F"/>
    <w:rsid w:val="00975BCE"/>
    <w:rsid w:val="00975E86"/>
    <w:rsid w:val="00975FE5"/>
    <w:rsid w:val="0097674A"/>
    <w:rsid w:val="0097687A"/>
    <w:rsid w:val="00976A06"/>
    <w:rsid w:val="00976BF7"/>
    <w:rsid w:val="00976CA1"/>
    <w:rsid w:val="0097779A"/>
    <w:rsid w:val="009806A8"/>
    <w:rsid w:val="00980EA3"/>
    <w:rsid w:val="00980FA0"/>
    <w:rsid w:val="009814DC"/>
    <w:rsid w:val="00981595"/>
    <w:rsid w:val="00981B97"/>
    <w:rsid w:val="00981FFC"/>
    <w:rsid w:val="00983097"/>
    <w:rsid w:val="009833AA"/>
    <w:rsid w:val="00984DD1"/>
    <w:rsid w:val="009863C0"/>
    <w:rsid w:val="0098657E"/>
    <w:rsid w:val="009865EE"/>
    <w:rsid w:val="00986A80"/>
    <w:rsid w:val="00986AFC"/>
    <w:rsid w:val="00986C18"/>
    <w:rsid w:val="00986F32"/>
    <w:rsid w:val="009875C9"/>
    <w:rsid w:val="00990669"/>
    <w:rsid w:val="009909C3"/>
    <w:rsid w:val="00990A4F"/>
    <w:rsid w:val="00991421"/>
    <w:rsid w:val="009915EE"/>
    <w:rsid w:val="00991700"/>
    <w:rsid w:val="009917D1"/>
    <w:rsid w:val="00991885"/>
    <w:rsid w:val="00992907"/>
    <w:rsid w:val="00992B04"/>
    <w:rsid w:val="00993219"/>
    <w:rsid w:val="0099352E"/>
    <w:rsid w:val="00993FC7"/>
    <w:rsid w:val="00995017"/>
    <w:rsid w:val="0099626E"/>
    <w:rsid w:val="009966D5"/>
    <w:rsid w:val="009967C1"/>
    <w:rsid w:val="009968DF"/>
    <w:rsid w:val="00996AE2"/>
    <w:rsid w:val="00996EE1"/>
    <w:rsid w:val="009978A2"/>
    <w:rsid w:val="00997F65"/>
    <w:rsid w:val="009A0E58"/>
    <w:rsid w:val="009A1756"/>
    <w:rsid w:val="009A1785"/>
    <w:rsid w:val="009A2506"/>
    <w:rsid w:val="009A25FD"/>
    <w:rsid w:val="009A299C"/>
    <w:rsid w:val="009A3689"/>
    <w:rsid w:val="009A4F6A"/>
    <w:rsid w:val="009A5375"/>
    <w:rsid w:val="009A5520"/>
    <w:rsid w:val="009A5AC8"/>
    <w:rsid w:val="009A5F06"/>
    <w:rsid w:val="009A62B7"/>
    <w:rsid w:val="009A6CD8"/>
    <w:rsid w:val="009A7B41"/>
    <w:rsid w:val="009A7B66"/>
    <w:rsid w:val="009A7E72"/>
    <w:rsid w:val="009A7E8C"/>
    <w:rsid w:val="009A7F21"/>
    <w:rsid w:val="009A7FB0"/>
    <w:rsid w:val="009B04B7"/>
    <w:rsid w:val="009B0E2E"/>
    <w:rsid w:val="009B1035"/>
    <w:rsid w:val="009B1347"/>
    <w:rsid w:val="009B1732"/>
    <w:rsid w:val="009B17EA"/>
    <w:rsid w:val="009B23B9"/>
    <w:rsid w:val="009B2972"/>
    <w:rsid w:val="009B2DA1"/>
    <w:rsid w:val="009B2FBC"/>
    <w:rsid w:val="009B30BE"/>
    <w:rsid w:val="009B427C"/>
    <w:rsid w:val="009B47DF"/>
    <w:rsid w:val="009B4B78"/>
    <w:rsid w:val="009B50DF"/>
    <w:rsid w:val="009B55AB"/>
    <w:rsid w:val="009B5A9E"/>
    <w:rsid w:val="009B6452"/>
    <w:rsid w:val="009B6DCC"/>
    <w:rsid w:val="009B7658"/>
    <w:rsid w:val="009B76ED"/>
    <w:rsid w:val="009B7A00"/>
    <w:rsid w:val="009B7DEB"/>
    <w:rsid w:val="009C004A"/>
    <w:rsid w:val="009C04CB"/>
    <w:rsid w:val="009C12AA"/>
    <w:rsid w:val="009C1FB5"/>
    <w:rsid w:val="009C26A5"/>
    <w:rsid w:val="009C2B31"/>
    <w:rsid w:val="009C39C2"/>
    <w:rsid w:val="009C47F9"/>
    <w:rsid w:val="009C5151"/>
    <w:rsid w:val="009C51C0"/>
    <w:rsid w:val="009C5FAD"/>
    <w:rsid w:val="009C63C3"/>
    <w:rsid w:val="009C642B"/>
    <w:rsid w:val="009C64BB"/>
    <w:rsid w:val="009C6FA9"/>
    <w:rsid w:val="009C7481"/>
    <w:rsid w:val="009C76AC"/>
    <w:rsid w:val="009C7DE5"/>
    <w:rsid w:val="009D02EC"/>
    <w:rsid w:val="009D0E6B"/>
    <w:rsid w:val="009D14F8"/>
    <w:rsid w:val="009D1645"/>
    <w:rsid w:val="009D1BE1"/>
    <w:rsid w:val="009D1EB1"/>
    <w:rsid w:val="009D24F2"/>
    <w:rsid w:val="009D2649"/>
    <w:rsid w:val="009D2953"/>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649B"/>
    <w:rsid w:val="009D68F7"/>
    <w:rsid w:val="009D6FAD"/>
    <w:rsid w:val="009D7954"/>
    <w:rsid w:val="009E07EF"/>
    <w:rsid w:val="009E0FE2"/>
    <w:rsid w:val="009E1A7A"/>
    <w:rsid w:val="009E1B2A"/>
    <w:rsid w:val="009E1C0A"/>
    <w:rsid w:val="009E2E94"/>
    <w:rsid w:val="009E3543"/>
    <w:rsid w:val="009E358B"/>
    <w:rsid w:val="009E47B5"/>
    <w:rsid w:val="009E49AC"/>
    <w:rsid w:val="009E4C8C"/>
    <w:rsid w:val="009E5813"/>
    <w:rsid w:val="009E5F69"/>
    <w:rsid w:val="009E5F75"/>
    <w:rsid w:val="009E6677"/>
    <w:rsid w:val="009E6FA9"/>
    <w:rsid w:val="009E73B4"/>
    <w:rsid w:val="009F0A1D"/>
    <w:rsid w:val="009F174F"/>
    <w:rsid w:val="009F1C1A"/>
    <w:rsid w:val="009F22CE"/>
    <w:rsid w:val="009F272D"/>
    <w:rsid w:val="009F27A9"/>
    <w:rsid w:val="009F2B48"/>
    <w:rsid w:val="009F394D"/>
    <w:rsid w:val="009F3AE3"/>
    <w:rsid w:val="009F3B98"/>
    <w:rsid w:val="009F3CD9"/>
    <w:rsid w:val="009F41CE"/>
    <w:rsid w:val="009F4701"/>
    <w:rsid w:val="009F5B91"/>
    <w:rsid w:val="009F6561"/>
    <w:rsid w:val="009F690A"/>
    <w:rsid w:val="009F6B2B"/>
    <w:rsid w:val="009F6C15"/>
    <w:rsid w:val="009F6EBC"/>
    <w:rsid w:val="009F78AD"/>
    <w:rsid w:val="009F7D3A"/>
    <w:rsid w:val="00A00D3F"/>
    <w:rsid w:val="00A01184"/>
    <w:rsid w:val="00A01464"/>
    <w:rsid w:val="00A014DC"/>
    <w:rsid w:val="00A01783"/>
    <w:rsid w:val="00A02016"/>
    <w:rsid w:val="00A02291"/>
    <w:rsid w:val="00A023CE"/>
    <w:rsid w:val="00A03B02"/>
    <w:rsid w:val="00A03FFE"/>
    <w:rsid w:val="00A04CF9"/>
    <w:rsid w:val="00A04EAA"/>
    <w:rsid w:val="00A04EE0"/>
    <w:rsid w:val="00A05262"/>
    <w:rsid w:val="00A057D4"/>
    <w:rsid w:val="00A05A62"/>
    <w:rsid w:val="00A05F43"/>
    <w:rsid w:val="00A06412"/>
    <w:rsid w:val="00A0680A"/>
    <w:rsid w:val="00A07357"/>
    <w:rsid w:val="00A07CDE"/>
    <w:rsid w:val="00A108FD"/>
    <w:rsid w:val="00A10D55"/>
    <w:rsid w:val="00A12413"/>
    <w:rsid w:val="00A12F0C"/>
    <w:rsid w:val="00A130DC"/>
    <w:rsid w:val="00A139A5"/>
    <w:rsid w:val="00A140B1"/>
    <w:rsid w:val="00A14228"/>
    <w:rsid w:val="00A1583F"/>
    <w:rsid w:val="00A15840"/>
    <w:rsid w:val="00A15E80"/>
    <w:rsid w:val="00A161D1"/>
    <w:rsid w:val="00A16642"/>
    <w:rsid w:val="00A16E55"/>
    <w:rsid w:val="00A16F80"/>
    <w:rsid w:val="00A1775E"/>
    <w:rsid w:val="00A177E1"/>
    <w:rsid w:val="00A17A69"/>
    <w:rsid w:val="00A20809"/>
    <w:rsid w:val="00A2080D"/>
    <w:rsid w:val="00A208C0"/>
    <w:rsid w:val="00A20D44"/>
    <w:rsid w:val="00A20D83"/>
    <w:rsid w:val="00A20E11"/>
    <w:rsid w:val="00A211BB"/>
    <w:rsid w:val="00A215B2"/>
    <w:rsid w:val="00A22391"/>
    <w:rsid w:val="00A2289D"/>
    <w:rsid w:val="00A22B3A"/>
    <w:rsid w:val="00A22D57"/>
    <w:rsid w:val="00A2400D"/>
    <w:rsid w:val="00A24206"/>
    <w:rsid w:val="00A24398"/>
    <w:rsid w:val="00A24BA2"/>
    <w:rsid w:val="00A257F8"/>
    <w:rsid w:val="00A258F4"/>
    <w:rsid w:val="00A25D77"/>
    <w:rsid w:val="00A25EEC"/>
    <w:rsid w:val="00A260AB"/>
    <w:rsid w:val="00A263DF"/>
    <w:rsid w:val="00A26994"/>
    <w:rsid w:val="00A26C40"/>
    <w:rsid w:val="00A279F8"/>
    <w:rsid w:val="00A27B1B"/>
    <w:rsid w:val="00A3016E"/>
    <w:rsid w:val="00A309BB"/>
    <w:rsid w:val="00A31BE8"/>
    <w:rsid w:val="00A3223E"/>
    <w:rsid w:val="00A32285"/>
    <w:rsid w:val="00A32BF7"/>
    <w:rsid w:val="00A32D1D"/>
    <w:rsid w:val="00A32D48"/>
    <w:rsid w:val="00A3328C"/>
    <w:rsid w:val="00A335FF"/>
    <w:rsid w:val="00A34291"/>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5A4"/>
    <w:rsid w:val="00A426B8"/>
    <w:rsid w:val="00A42E73"/>
    <w:rsid w:val="00A446DC"/>
    <w:rsid w:val="00A44AA2"/>
    <w:rsid w:val="00A45318"/>
    <w:rsid w:val="00A45686"/>
    <w:rsid w:val="00A45970"/>
    <w:rsid w:val="00A459F3"/>
    <w:rsid w:val="00A45C81"/>
    <w:rsid w:val="00A4656E"/>
    <w:rsid w:val="00A46964"/>
    <w:rsid w:val="00A469C2"/>
    <w:rsid w:val="00A46ACF"/>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2A04"/>
    <w:rsid w:val="00A53A57"/>
    <w:rsid w:val="00A546F7"/>
    <w:rsid w:val="00A547F2"/>
    <w:rsid w:val="00A55014"/>
    <w:rsid w:val="00A5531E"/>
    <w:rsid w:val="00A55D88"/>
    <w:rsid w:val="00A55E0B"/>
    <w:rsid w:val="00A55FC2"/>
    <w:rsid w:val="00A56581"/>
    <w:rsid w:val="00A57990"/>
    <w:rsid w:val="00A57E2C"/>
    <w:rsid w:val="00A57F64"/>
    <w:rsid w:val="00A60BC1"/>
    <w:rsid w:val="00A61AB1"/>
    <w:rsid w:val="00A620A2"/>
    <w:rsid w:val="00A629F1"/>
    <w:rsid w:val="00A62A20"/>
    <w:rsid w:val="00A64934"/>
    <w:rsid w:val="00A66078"/>
    <w:rsid w:val="00A66409"/>
    <w:rsid w:val="00A66B48"/>
    <w:rsid w:val="00A67334"/>
    <w:rsid w:val="00A67FF3"/>
    <w:rsid w:val="00A707D0"/>
    <w:rsid w:val="00A70C4E"/>
    <w:rsid w:val="00A70C61"/>
    <w:rsid w:val="00A71122"/>
    <w:rsid w:val="00A713CB"/>
    <w:rsid w:val="00A71EBE"/>
    <w:rsid w:val="00A721AD"/>
    <w:rsid w:val="00A72370"/>
    <w:rsid w:val="00A7297B"/>
    <w:rsid w:val="00A72D45"/>
    <w:rsid w:val="00A735C4"/>
    <w:rsid w:val="00A7548E"/>
    <w:rsid w:val="00A75A99"/>
    <w:rsid w:val="00A75EAE"/>
    <w:rsid w:val="00A7617B"/>
    <w:rsid w:val="00A769FF"/>
    <w:rsid w:val="00A76A11"/>
    <w:rsid w:val="00A771BE"/>
    <w:rsid w:val="00A77B30"/>
    <w:rsid w:val="00A80083"/>
    <w:rsid w:val="00A8014D"/>
    <w:rsid w:val="00A81198"/>
    <w:rsid w:val="00A81C99"/>
    <w:rsid w:val="00A826AB"/>
    <w:rsid w:val="00A82D40"/>
    <w:rsid w:val="00A82DF5"/>
    <w:rsid w:val="00A830C8"/>
    <w:rsid w:val="00A83580"/>
    <w:rsid w:val="00A8366B"/>
    <w:rsid w:val="00A841CF"/>
    <w:rsid w:val="00A84533"/>
    <w:rsid w:val="00A847F4"/>
    <w:rsid w:val="00A84B3F"/>
    <w:rsid w:val="00A84F6D"/>
    <w:rsid w:val="00A8511B"/>
    <w:rsid w:val="00A8512A"/>
    <w:rsid w:val="00A85409"/>
    <w:rsid w:val="00A86241"/>
    <w:rsid w:val="00A86B2D"/>
    <w:rsid w:val="00A87299"/>
    <w:rsid w:val="00A875B7"/>
    <w:rsid w:val="00A8768B"/>
    <w:rsid w:val="00A9008D"/>
    <w:rsid w:val="00A9138E"/>
    <w:rsid w:val="00A92033"/>
    <w:rsid w:val="00A9219C"/>
    <w:rsid w:val="00A928A5"/>
    <w:rsid w:val="00A929EF"/>
    <w:rsid w:val="00A92A15"/>
    <w:rsid w:val="00A93996"/>
    <w:rsid w:val="00A939DA"/>
    <w:rsid w:val="00A93DBE"/>
    <w:rsid w:val="00A943DA"/>
    <w:rsid w:val="00A947A1"/>
    <w:rsid w:val="00A94AB9"/>
    <w:rsid w:val="00A94F3D"/>
    <w:rsid w:val="00A961D7"/>
    <w:rsid w:val="00A96F29"/>
    <w:rsid w:val="00A96FDC"/>
    <w:rsid w:val="00A979FF"/>
    <w:rsid w:val="00A97A41"/>
    <w:rsid w:val="00A97F51"/>
    <w:rsid w:val="00AA014A"/>
    <w:rsid w:val="00AA0A50"/>
    <w:rsid w:val="00AA0AC9"/>
    <w:rsid w:val="00AA0B17"/>
    <w:rsid w:val="00AA1347"/>
    <w:rsid w:val="00AA1537"/>
    <w:rsid w:val="00AA1909"/>
    <w:rsid w:val="00AA1E27"/>
    <w:rsid w:val="00AA211A"/>
    <w:rsid w:val="00AA219D"/>
    <w:rsid w:val="00AA3145"/>
    <w:rsid w:val="00AA3822"/>
    <w:rsid w:val="00AA50B4"/>
    <w:rsid w:val="00AA5223"/>
    <w:rsid w:val="00AA5284"/>
    <w:rsid w:val="00AA7260"/>
    <w:rsid w:val="00AA7328"/>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236"/>
    <w:rsid w:val="00AB4FEE"/>
    <w:rsid w:val="00AB544E"/>
    <w:rsid w:val="00AB5874"/>
    <w:rsid w:val="00AB5ADD"/>
    <w:rsid w:val="00AB5D6A"/>
    <w:rsid w:val="00AB6093"/>
    <w:rsid w:val="00AB7E60"/>
    <w:rsid w:val="00AB7FDE"/>
    <w:rsid w:val="00AC00E1"/>
    <w:rsid w:val="00AC0851"/>
    <w:rsid w:val="00AC0B77"/>
    <w:rsid w:val="00AC13F7"/>
    <w:rsid w:val="00AC23A1"/>
    <w:rsid w:val="00AC244A"/>
    <w:rsid w:val="00AC25C8"/>
    <w:rsid w:val="00AC273F"/>
    <w:rsid w:val="00AC294C"/>
    <w:rsid w:val="00AC3ACC"/>
    <w:rsid w:val="00AC4BE9"/>
    <w:rsid w:val="00AC4F69"/>
    <w:rsid w:val="00AC5E1C"/>
    <w:rsid w:val="00AC70D4"/>
    <w:rsid w:val="00AC719D"/>
    <w:rsid w:val="00AD05D1"/>
    <w:rsid w:val="00AD0973"/>
    <w:rsid w:val="00AD141E"/>
    <w:rsid w:val="00AD14B9"/>
    <w:rsid w:val="00AD1FD5"/>
    <w:rsid w:val="00AD2DD2"/>
    <w:rsid w:val="00AD3353"/>
    <w:rsid w:val="00AD403A"/>
    <w:rsid w:val="00AD4059"/>
    <w:rsid w:val="00AD4ADC"/>
    <w:rsid w:val="00AD4B6B"/>
    <w:rsid w:val="00AD5017"/>
    <w:rsid w:val="00AD5200"/>
    <w:rsid w:val="00AD5EFC"/>
    <w:rsid w:val="00AD656A"/>
    <w:rsid w:val="00AD7195"/>
    <w:rsid w:val="00AD7804"/>
    <w:rsid w:val="00AD7AF9"/>
    <w:rsid w:val="00AD7D97"/>
    <w:rsid w:val="00AE0E4B"/>
    <w:rsid w:val="00AE184C"/>
    <w:rsid w:val="00AE1BC8"/>
    <w:rsid w:val="00AE1ED5"/>
    <w:rsid w:val="00AE2375"/>
    <w:rsid w:val="00AE2C11"/>
    <w:rsid w:val="00AE3F7F"/>
    <w:rsid w:val="00AE3F8A"/>
    <w:rsid w:val="00AE40AC"/>
    <w:rsid w:val="00AE4454"/>
    <w:rsid w:val="00AE4907"/>
    <w:rsid w:val="00AE4DD2"/>
    <w:rsid w:val="00AE5B14"/>
    <w:rsid w:val="00AE61E2"/>
    <w:rsid w:val="00AE69DB"/>
    <w:rsid w:val="00AE7113"/>
    <w:rsid w:val="00AE787B"/>
    <w:rsid w:val="00AE7C01"/>
    <w:rsid w:val="00AE7E20"/>
    <w:rsid w:val="00AF0517"/>
    <w:rsid w:val="00AF1318"/>
    <w:rsid w:val="00AF1DD0"/>
    <w:rsid w:val="00AF26F0"/>
    <w:rsid w:val="00AF2D8F"/>
    <w:rsid w:val="00AF3A60"/>
    <w:rsid w:val="00AF3A67"/>
    <w:rsid w:val="00AF3C36"/>
    <w:rsid w:val="00AF4788"/>
    <w:rsid w:val="00AF4B94"/>
    <w:rsid w:val="00AF4E2A"/>
    <w:rsid w:val="00AF503E"/>
    <w:rsid w:val="00AF574C"/>
    <w:rsid w:val="00AF6397"/>
    <w:rsid w:val="00AF649B"/>
    <w:rsid w:val="00AF6AE1"/>
    <w:rsid w:val="00AF6B64"/>
    <w:rsid w:val="00B00386"/>
    <w:rsid w:val="00B0042C"/>
    <w:rsid w:val="00B004EE"/>
    <w:rsid w:val="00B01C2A"/>
    <w:rsid w:val="00B021FD"/>
    <w:rsid w:val="00B02B83"/>
    <w:rsid w:val="00B035A6"/>
    <w:rsid w:val="00B03681"/>
    <w:rsid w:val="00B0393B"/>
    <w:rsid w:val="00B03F68"/>
    <w:rsid w:val="00B04712"/>
    <w:rsid w:val="00B05058"/>
    <w:rsid w:val="00B06958"/>
    <w:rsid w:val="00B06A40"/>
    <w:rsid w:val="00B10323"/>
    <w:rsid w:val="00B10C2F"/>
    <w:rsid w:val="00B11F32"/>
    <w:rsid w:val="00B1251D"/>
    <w:rsid w:val="00B127CD"/>
    <w:rsid w:val="00B13329"/>
    <w:rsid w:val="00B13E79"/>
    <w:rsid w:val="00B14388"/>
    <w:rsid w:val="00B1443A"/>
    <w:rsid w:val="00B14AA4"/>
    <w:rsid w:val="00B14FD8"/>
    <w:rsid w:val="00B1501A"/>
    <w:rsid w:val="00B157A2"/>
    <w:rsid w:val="00B15D12"/>
    <w:rsid w:val="00B16F2D"/>
    <w:rsid w:val="00B177F3"/>
    <w:rsid w:val="00B1795C"/>
    <w:rsid w:val="00B17EDD"/>
    <w:rsid w:val="00B21192"/>
    <w:rsid w:val="00B223E3"/>
    <w:rsid w:val="00B22B7D"/>
    <w:rsid w:val="00B22C01"/>
    <w:rsid w:val="00B22F95"/>
    <w:rsid w:val="00B231E5"/>
    <w:rsid w:val="00B233F8"/>
    <w:rsid w:val="00B23564"/>
    <w:rsid w:val="00B23810"/>
    <w:rsid w:val="00B23D58"/>
    <w:rsid w:val="00B24062"/>
    <w:rsid w:val="00B24954"/>
    <w:rsid w:val="00B24AAC"/>
    <w:rsid w:val="00B250AE"/>
    <w:rsid w:val="00B25817"/>
    <w:rsid w:val="00B26668"/>
    <w:rsid w:val="00B302C5"/>
    <w:rsid w:val="00B30319"/>
    <w:rsid w:val="00B31635"/>
    <w:rsid w:val="00B31741"/>
    <w:rsid w:val="00B319C7"/>
    <w:rsid w:val="00B31EFB"/>
    <w:rsid w:val="00B32B31"/>
    <w:rsid w:val="00B3335F"/>
    <w:rsid w:val="00B35444"/>
    <w:rsid w:val="00B35529"/>
    <w:rsid w:val="00B3553B"/>
    <w:rsid w:val="00B35559"/>
    <w:rsid w:val="00B3588D"/>
    <w:rsid w:val="00B36943"/>
    <w:rsid w:val="00B36F52"/>
    <w:rsid w:val="00B37288"/>
    <w:rsid w:val="00B375FA"/>
    <w:rsid w:val="00B40174"/>
    <w:rsid w:val="00B40CD9"/>
    <w:rsid w:val="00B41072"/>
    <w:rsid w:val="00B410B9"/>
    <w:rsid w:val="00B4199C"/>
    <w:rsid w:val="00B41CD9"/>
    <w:rsid w:val="00B42AE1"/>
    <w:rsid w:val="00B42D0F"/>
    <w:rsid w:val="00B43420"/>
    <w:rsid w:val="00B4431B"/>
    <w:rsid w:val="00B445EF"/>
    <w:rsid w:val="00B44D03"/>
    <w:rsid w:val="00B44D8E"/>
    <w:rsid w:val="00B44DFF"/>
    <w:rsid w:val="00B46151"/>
    <w:rsid w:val="00B468EE"/>
    <w:rsid w:val="00B46B93"/>
    <w:rsid w:val="00B46E26"/>
    <w:rsid w:val="00B46FA2"/>
    <w:rsid w:val="00B47708"/>
    <w:rsid w:val="00B47BC5"/>
    <w:rsid w:val="00B47CD5"/>
    <w:rsid w:val="00B47F43"/>
    <w:rsid w:val="00B50055"/>
    <w:rsid w:val="00B50CF4"/>
    <w:rsid w:val="00B511D7"/>
    <w:rsid w:val="00B527E7"/>
    <w:rsid w:val="00B52A2E"/>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71"/>
    <w:rsid w:val="00B63FC0"/>
    <w:rsid w:val="00B6495F"/>
    <w:rsid w:val="00B64990"/>
    <w:rsid w:val="00B649CE"/>
    <w:rsid w:val="00B6557C"/>
    <w:rsid w:val="00B65C25"/>
    <w:rsid w:val="00B65FFC"/>
    <w:rsid w:val="00B668BC"/>
    <w:rsid w:val="00B6695B"/>
    <w:rsid w:val="00B66B0D"/>
    <w:rsid w:val="00B66DDC"/>
    <w:rsid w:val="00B66E02"/>
    <w:rsid w:val="00B67028"/>
    <w:rsid w:val="00B6777C"/>
    <w:rsid w:val="00B67B4A"/>
    <w:rsid w:val="00B67C26"/>
    <w:rsid w:val="00B67C9B"/>
    <w:rsid w:val="00B70685"/>
    <w:rsid w:val="00B71ED6"/>
    <w:rsid w:val="00B720E6"/>
    <w:rsid w:val="00B72DDC"/>
    <w:rsid w:val="00B7444F"/>
    <w:rsid w:val="00B7471C"/>
    <w:rsid w:val="00B74725"/>
    <w:rsid w:val="00B7535A"/>
    <w:rsid w:val="00B75A69"/>
    <w:rsid w:val="00B76609"/>
    <w:rsid w:val="00B76A9F"/>
    <w:rsid w:val="00B77ACA"/>
    <w:rsid w:val="00B80C25"/>
    <w:rsid w:val="00B80D49"/>
    <w:rsid w:val="00B81389"/>
    <w:rsid w:val="00B8192C"/>
    <w:rsid w:val="00B828D6"/>
    <w:rsid w:val="00B82A32"/>
    <w:rsid w:val="00B82E65"/>
    <w:rsid w:val="00B82F6C"/>
    <w:rsid w:val="00B83FB5"/>
    <w:rsid w:val="00B847F4"/>
    <w:rsid w:val="00B8480D"/>
    <w:rsid w:val="00B850B4"/>
    <w:rsid w:val="00B85167"/>
    <w:rsid w:val="00B8633E"/>
    <w:rsid w:val="00B864A2"/>
    <w:rsid w:val="00B86A0A"/>
    <w:rsid w:val="00B86DAE"/>
    <w:rsid w:val="00B877AA"/>
    <w:rsid w:val="00B87A7D"/>
    <w:rsid w:val="00B87E7C"/>
    <w:rsid w:val="00B9015C"/>
    <w:rsid w:val="00B9020E"/>
    <w:rsid w:val="00B903CC"/>
    <w:rsid w:val="00B90B33"/>
    <w:rsid w:val="00B91479"/>
    <w:rsid w:val="00B91863"/>
    <w:rsid w:val="00B91BBA"/>
    <w:rsid w:val="00B92EF5"/>
    <w:rsid w:val="00B93119"/>
    <w:rsid w:val="00B93403"/>
    <w:rsid w:val="00B9550F"/>
    <w:rsid w:val="00B96C4D"/>
    <w:rsid w:val="00B9723A"/>
    <w:rsid w:val="00B973FD"/>
    <w:rsid w:val="00B97569"/>
    <w:rsid w:val="00B975A1"/>
    <w:rsid w:val="00B97A76"/>
    <w:rsid w:val="00B97C38"/>
    <w:rsid w:val="00BA042C"/>
    <w:rsid w:val="00BA0660"/>
    <w:rsid w:val="00BA0AB6"/>
    <w:rsid w:val="00BA0FB8"/>
    <w:rsid w:val="00BA1461"/>
    <w:rsid w:val="00BA15F2"/>
    <w:rsid w:val="00BA2283"/>
    <w:rsid w:val="00BA479E"/>
    <w:rsid w:val="00BA55C5"/>
    <w:rsid w:val="00BA5A3A"/>
    <w:rsid w:val="00BA72D9"/>
    <w:rsid w:val="00BA7816"/>
    <w:rsid w:val="00BA7B50"/>
    <w:rsid w:val="00BA7C42"/>
    <w:rsid w:val="00BB080E"/>
    <w:rsid w:val="00BB0AA9"/>
    <w:rsid w:val="00BB0BD4"/>
    <w:rsid w:val="00BB11E4"/>
    <w:rsid w:val="00BB1211"/>
    <w:rsid w:val="00BB18E8"/>
    <w:rsid w:val="00BB28FF"/>
    <w:rsid w:val="00BB29AD"/>
    <w:rsid w:val="00BB2B88"/>
    <w:rsid w:val="00BB31FF"/>
    <w:rsid w:val="00BB46CD"/>
    <w:rsid w:val="00BB48AF"/>
    <w:rsid w:val="00BB4DFE"/>
    <w:rsid w:val="00BB4FBC"/>
    <w:rsid w:val="00BB5568"/>
    <w:rsid w:val="00BB68A5"/>
    <w:rsid w:val="00BB6A8D"/>
    <w:rsid w:val="00BB7310"/>
    <w:rsid w:val="00BB7846"/>
    <w:rsid w:val="00BB789F"/>
    <w:rsid w:val="00BB7AA4"/>
    <w:rsid w:val="00BC0097"/>
    <w:rsid w:val="00BC02FD"/>
    <w:rsid w:val="00BC0B9A"/>
    <w:rsid w:val="00BC0C6A"/>
    <w:rsid w:val="00BC0C6D"/>
    <w:rsid w:val="00BC19A6"/>
    <w:rsid w:val="00BC1E4E"/>
    <w:rsid w:val="00BC315A"/>
    <w:rsid w:val="00BC3A3F"/>
    <w:rsid w:val="00BC467A"/>
    <w:rsid w:val="00BC47B4"/>
    <w:rsid w:val="00BC4BCF"/>
    <w:rsid w:val="00BC536A"/>
    <w:rsid w:val="00BC56E3"/>
    <w:rsid w:val="00BC6443"/>
    <w:rsid w:val="00BC793F"/>
    <w:rsid w:val="00BC7C01"/>
    <w:rsid w:val="00BC7D9C"/>
    <w:rsid w:val="00BD0351"/>
    <w:rsid w:val="00BD05F3"/>
    <w:rsid w:val="00BD07E8"/>
    <w:rsid w:val="00BD0C5F"/>
    <w:rsid w:val="00BD1AB5"/>
    <w:rsid w:val="00BD1E0A"/>
    <w:rsid w:val="00BD2244"/>
    <w:rsid w:val="00BD257A"/>
    <w:rsid w:val="00BD25AC"/>
    <w:rsid w:val="00BD2773"/>
    <w:rsid w:val="00BD3080"/>
    <w:rsid w:val="00BD3C05"/>
    <w:rsid w:val="00BD3C62"/>
    <w:rsid w:val="00BD4103"/>
    <w:rsid w:val="00BD448C"/>
    <w:rsid w:val="00BD458C"/>
    <w:rsid w:val="00BD4738"/>
    <w:rsid w:val="00BD4B3F"/>
    <w:rsid w:val="00BD4F63"/>
    <w:rsid w:val="00BD53ED"/>
    <w:rsid w:val="00BD5717"/>
    <w:rsid w:val="00BD582B"/>
    <w:rsid w:val="00BD5A4C"/>
    <w:rsid w:val="00BD6340"/>
    <w:rsid w:val="00BD6928"/>
    <w:rsid w:val="00BD746B"/>
    <w:rsid w:val="00BD7CC9"/>
    <w:rsid w:val="00BE002C"/>
    <w:rsid w:val="00BE0738"/>
    <w:rsid w:val="00BE0B07"/>
    <w:rsid w:val="00BE11F5"/>
    <w:rsid w:val="00BE12C5"/>
    <w:rsid w:val="00BE134F"/>
    <w:rsid w:val="00BE23BB"/>
    <w:rsid w:val="00BE2471"/>
    <w:rsid w:val="00BE2957"/>
    <w:rsid w:val="00BE2C82"/>
    <w:rsid w:val="00BE3D1D"/>
    <w:rsid w:val="00BE5370"/>
    <w:rsid w:val="00BE57DE"/>
    <w:rsid w:val="00BE6007"/>
    <w:rsid w:val="00BE6F12"/>
    <w:rsid w:val="00BE75B7"/>
    <w:rsid w:val="00BE77AF"/>
    <w:rsid w:val="00BE7873"/>
    <w:rsid w:val="00BF020B"/>
    <w:rsid w:val="00BF025D"/>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BF7FF7"/>
    <w:rsid w:val="00C00050"/>
    <w:rsid w:val="00C0044C"/>
    <w:rsid w:val="00C01302"/>
    <w:rsid w:val="00C01AA6"/>
    <w:rsid w:val="00C01B66"/>
    <w:rsid w:val="00C024C0"/>
    <w:rsid w:val="00C02D54"/>
    <w:rsid w:val="00C02E50"/>
    <w:rsid w:val="00C032BA"/>
    <w:rsid w:val="00C0546B"/>
    <w:rsid w:val="00C054C5"/>
    <w:rsid w:val="00C05B9E"/>
    <w:rsid w:val="00C068E0"/>
    <w:rsid w:val="00C07146"/>
    <w:rsid w:val="00C07AB7"/>
    <w:rsid w:val="00C1152F"/>
    <w:rsid w:val="00C12D00"/>
    <w:rsid w:val="00C13737"/>
    <w:rsid w:val="00C13B4E"/>
    <w:rsid w:val="00C13B63"/>
    <w:rsid w:val="00C150AC"/>
    <w:rsid w:val="00C1513F"/>
    <w:rsid w:val="00C15512"/>
    <w:rsid w:val="00C15607"/>
    <w:rsid w:val="00C17AA3"/>
    <w:rsid w:val="00C2063A"/>
    <w:rsid w:val="00C21359"/>
    <w:rsid w:val="00C21A6A"/>
    <w:rsid w:val="00C22367"/>
    <w:rsid w:val="00C23876"/>
    <w:rsid w:val="00C23EE4"/>
    <w:rsid w:val="00C24951"/>
    <w:rsid w:val="00C27065"/>
    <w:rsid w:val="00C27261"/>
    <w:rsid w:val="00C2783F"/>
    <w:rsid w:val="00C278BE"/>
    <w:rsid w:val="00C278CC"/>
    <w:rsid w:val="00C30CE3"/>
    <w:rsid w:val="00C312C9"/>
    <w:rsid w:val="00C31340"/>
    <w:rsid w:val="00C31931"/>
    <w:rsid w:val="00C31B81"/>
    <w:rsid w:val="00C3201B"/>
    <w:rsid w:val="00C32611"/>
    <w:rsid w:val="00C3289D"/>
    <w:rsid w:val="00C32A9B"/>
    <w:rsid w:val="00C33169"/>
    <w:rsid w:val="00C34076"/>
    <w:rsid w:val="00C348D9"/>
    <w:rsid w:val="00C35B7F"/>
    <w:rsid w:val="00C3622D"/>
    <w:rsid w:val="00C36FE6"/>
    <w:rsid w:val="00C370FB"/>
    <w:rsid w:val="00C37823"/>
    <w:rsid w:val="00C37A85"/>
    <w:rsid w:val="00C37F2A"/>
    <w:rsid w:val="00C409C6"/>
    <w:rsid w:val="00C40D26"/>
    <w:rsid w:val="00C411D3"/>
    <w:rsid w:val="00C413AA"/>
    <w:rsid w:val="00C41432"/>
    <w:rsid w:val="00C415EB"/>
    <w:rsid w:val="00C41650"/>
    <w:rsid w:val="00C41F05"/>
    <w:rsid w:val="00C41F2A"/>
    <w:rsid w:val="00C42F95"/>
    <w:rsid w:val="00C438CF"/>
    <w:rsid w:val="00C439A1"/>
    <w:rsid w:val="00C44235"/>
    <w:rsid w:val="00C4423E"/>
    <w:rsid w:val="00C44F33"/>
    <w:rsid w:val="00C4529F"/>
    <w:rsid w:val="00C45B8F"/>
    <w:rsid w:val="00C46051"/>
    <w:rsid w:val="00C462FD"/>
    <w:rsid w:val="00C46B4A"/>
    <w:rsid w:val="00C47752"/>
    <w:rsid w:val="00C47A2D"/>
    <w:rsid w:val="00C505F0"/>
    <w:rsid w:val="00C50A86"/>
    <w:rsid w:val="00C510A5"/>
    <w:rsid w:val="00C51194"/>
    <w:rsid w:val="00C51817"/>
    <w:rsid w:val="00C52C50"/>
    <w:rsid w:val="00C5363B"/>
    <w:rsid w:val="00C53DE1"/>
    <w:rsid w:val="00C53EF7"/>
    <w:rsid w:val="00C54414"/>
    <w:rsid w:val="00C54562"/>
    <w:rsid w:val="00C55230"/>
    <w:rsid w:val="00C55848"/>
    <w:rsid w:val="00C55A4D"/>
    <w:rsid w:val="00C55FE5"/>
    <w:rsid w:val="00C56DEB"/>
    <w:rsid w:val="00C56F2D"/>
    <w:rsid w:val="00C56F38"/>
    <w:rsid w:val="00C57E7D"/>
    <w:rsid w:val="00C57EB5"/>
    <w:rsid w:val="00C607BE"/>
    <w:rsid w:val="00C61212"/>
    <w:rsid w:val="00C61721"/>
    <w:rsid w:val="00C61F30"/>
    <w:rsid w:val="00C63BD0"/>
    <w:rsid w:val="00C642A3"/>
    <w:rsid w:val="00C659CB"/>
    <w:rsid w:val="00C65D13"/>
    <w:rsid w:val="00C66D8D"/>
    <w:rsid w:val="00C673F9"/>
    <w:rsid w:val="00C6773C"/>
    <w:rsid w:val="00C677B1"/>
    <w:rsid w:val="00C700BC"/>
    <w:rsid w:val="00C703DB"/>
    <w:rsid w:val="00C708FD"/>
    <w:rsid w:val="00C7097C"/>
    <w:rsid w:val="00C70CFD"/>
    <w:rsid w:val="00C711AA"/>
    <w:rsid w:val="00C71F20"/>
    <w:rsid w:val="00C720ED"/>
    <w:rsid w:val="00C7253D"/>
    <w:rsid w:val="00C725DC"/>
    <w:rsid w:val="00C72F62"/>
    <w:rsid w:val="00C73748"/>
    <w:rsid w:val="00C73A93"/>
    <w:rsid w:val="00C73B39"/>
    <w:rsid w:val="00C73DB7"/>
    <w:rsid w:val="00C744F2"/>
    <w:rsid w:val="00C74BB8"/>
    <w:rsid w:val="00C74E7F"/>
    <w:rsid w:val="00C7552E"/>
    <w:rsid w:val="00C75A57"/>
    <w:rsid w:val="00C75C46"/>
    <w:rsid w:val="00C75E5F"/>
    <w:rsid w:val="00C75F31"/>
    <w:rsid w:val="00C77E51"/>
    <w:rsid w:val="00C81A3D"/>
    <w:rsid w:val="00C81D25"/>
    <w:rsid w:val="00C82907"/>
    <w:rsid w:val="00C82CF7"/>
    <w:rsid w:val="00C82D2F"/>
    <w:rsid w:val="00C83164"/>
    <w:rsid w:val="00C8350B"/>
    <w:rsid w:val="00C83E62"/>
    <w:rsid w:val="00C844F7"/>
    <w:rsid w:val="00C84A69"/>
    <w:rsid w:val="00C84CB7"/>
    <w:rsid w:val="00C84D4A"/>
    <w:rsid w:val="00C84E72"/>
    <w:rsid w:val="00C852C4"/>
    <w:rsid w:val="00C85891"/>
    <w:rsid w:val="00C85903"/>
    <w:rsid w:val="00C87321"/>
    <w:rsid w:val="00C91121"/>
    <w:rsid w:val="00C9207C"/>
    <w:rsid w:val="00C921B7"/>
    <w:rsid w:val="00C926F3"/>
    <w:rsid w:val="00C92F5C"/>
    <w:rsid w:val="00C93999"/>
    <w:rsid w:val="00C93A3A"/>
    <w:rsid w:val="00C93D69"/>
    <w:rsid w:val="00C94025"/>
    <w:rsid w:val="00C94200"/>
    <w:rsid w:val="00C9445A"/>
    <w:rsid w:val="00C95D56"/>
    <w:rsid w:val="00C95E31"/>
    <w:rsid w:val="00C96D78"/>
    <w:rsid w:val="00C96E5D"/>
    <w:rsid w:val="00C96EA8"/>
    <w:rsid w:val="00C97CD8"/>
    <w:rsid w:val="00C97FAB"/>
    <w:rsid w:val="00CA0171"/>
    <w:rsid w:val="00CA0760"/>
    <w:rsid w:val="00CA080E"/>
    <w:rsid w:val="00CA087D"/>
    <w:rsid w:val="00CA13A9"/>
    <w:rsid w:val="00CA1443"/>
    <w:rsid w:val="00CA19B9"/>
    <w:rsid w:val="00CA1A50"/>
    <w:rsid w:val="00CA20A8"/>
    <w:rsid w:val="00CA3191"/>
    <w:rsid w:val="00CA3580"/>
    <w:rsid w:val="00CA4553"/>
    <w:rsid w:val="00CA5682"/>
    <w:rsid w:val="00CA57E9"/>
    <w:rsid w:val="00CA5B0E"/>
    <w:rsid w:val="00CA5E51"/>
    <w:rsid w:val="00CA6030"/>
    <w:rsid w:val="00CA6DA1"/>
    <w:rsid w:val="00CA70EF"/>
    <w:rsid w:val="00CA711E"/>
    <w:rsid w:val="00CA7126"/>
    <w:rsid w:val="00CA7F0A"/>
    <w:rsid w:val="00CB05BA"/>
    <w:rsid w:val="00CB0BA7"/>
    <w:rsid w:val="00CB1135"/>
    <w:rsid w:val="00CB12BA"/>
    <w:rsid w:val="00CB1F89"/>
    <w:rsid w:val="00CB26E6"/>
    <w:rsid w:val="00CB2C15"/>
    <w:rsid w:val="00CB2D08"/>
    <w:rsid w:val="00CB3163"/>
    <w:rsid w:val="00CB386B"/>
    <w:rsid w:val="00CB3A76"/>
    <w:rsid w:val="00CB4F75"/>
    <w:rsid w:val="00CB5FFD"/>
    <w:rsid w:val="00CB6193"/>
    <w:rsid w:val="00CB63AD"/>
    <w:rsid w:val="00CB6ACD"/>
    <w:rsid w:val="00CB6E62"/>
    <w:rsid w:val="00CB7AEE"/>
    <w:rsid w:val="00CC01F2"/>
    <w:rsid w:val="00CC107C"/>
    <w:rsid w:val="00CC1308"/>
    <w:rsid w:val="00CC14B3"/>
    <w:rsid w:val="00CC1CC0"/>
    <w:rsid w:val="00CC1E20"/>
    <w:rsid w:val="00CC215B"/>
    <w:rsid w:val="00CC2223"/>
    <w:rsid w:val="00CC24B0"/>
    <w:rsid w:val="00CC2533"/>
    <w:rsid w:val="00CC2DBF"/>
    <w:rsid w:val="00CC38FD"/>
    <w:rsid w:val="00CC4297"/>
    <w:rsid w:val="00CC4633"/>
    <w:rsid w:val="00CC58D4"/>
    <w:rsid w:val="00CC5E27"/>
    <w:rsid w:val="00CC62D3"/>
    <w:rsid w:val="00CC6ABA"/>
    <w:rsid w:val="00CC77A2"/>
    <w:rsid w:val="00CC7950"/>
    <w:rsid w:val="00CC7E73"/>
    <w:rsid w:val="00CD01C2"/>
    <w:rsid w:val="00CD0A3E"/>
    <w:rsid w:val="00CD0D8A"/>
    <w:rsid w:val="00CD1240"/>
    <w:rsid w:val="00CD1323"/>
    <w:rsid w:val="00CD177C"/>
    <w:rsid w:val="00CD379E"/>
    <w:rsid w:val="00CD3DA0"/>
    <w:rsid w:val="00CD3F31"/>
    <w:rsid w:val="00CD463D"/>
    <w:rsid w:val="00CD4AA3"/>
    <w:rsid w:val="00CD4BBD"/>
    <w:rsid w:val="00CD54CF"/>
    <w:rsid w:val="00CD5972"/>
    <w:rsid w:val="00CD6180"/>
    <w:rsid w:val="00CD6369"/>
    <w:rsid w:val="00CD642A"/>
    <w:rsid w:val="00CD6A18"/>
    <w:rsid w:val="00CD6AFB"/>
    <w:rsid w:val="00CD6D8B"/>
    <w:rsid w:val="00CD71A3"/>
    <w:rsid w:val="00CE083D"/>
    <w:rsid w:val="00CE12E4"/>
    <w:rsid w:val="00CE1593"/>
    <w:rsid w:val="00CE15D7"/>
    <w:rsid w:val="00CE18A3"/>
    <w:rsid w:val="00CE2204"/>
    <w:rsid w:val="00CE29C8"/>
    <w:rsid w:val="00CE2C22"/>
    <w:rsid w:val="00CE3B8A"/>
    <w:rsid w:val="00CE4B49"/>
    <w:rsid w:val="00CE5CB9"/>
    <w:rsid w:val="00CE618A"/>
    <w:rsid w:val="00CE695D"/>
    <w:rsid w:val="00CE6C48"/>
    <w:rsid w:val="00CE7417"/>
    <w:rsid w:val="00CE7AF2"/>
    <w:rsid w:val="00CF1655"/>
    <w:rsid w:val="00CF1B80"/>
    <w:rsid w:val="00CF1D92"/>
    <w:rsid w:val="00CF23C5"/>
    <w:rsid w:val="00CF250A"/>
    <w:rsid w:val="00CF251A"/>
    <w:rsid w:val="00CF2D8A"/>
    <w:rsid w:val="00CF3499"/>
    <w:rsid w:val="00CF37F9"/>
    <w:rsid w:val="00CF3DD8"/>
    <w:rsid w:val="00CF47AD"/>
    <w:rsid w:val="00CF48E0"/>
    <w:rsid w:val="00CF58E4"/>
    <w:rsid w:val="00CF7777"/>
    <w:rsid w:val="00CF7A1C"/>
    <w:rsid w:val="00CF7E48"/>
    <w:rsid w:val="00CF7EAC"/>
    <w:rsid w:val="00CF7EE2"/>
    <w:rsid w:val="00D00282"/>
    <w:rsid w:val="00D007F7"/>
    <w:rsid w:val="00D00B82"/>
    <w:rsid w:val="00D00C2C"/>
    <w:rsid w:val="00D01BCD"/>
    <w:rsid w:val="00D02E11"/>
    <w:rsid w:val="00D03039"/>
    <w:rsid w:val="00D0395D"/>
    <w:rsid w:val="00D03B0B"/>
    <w:rsid w:val="00D03E0B"/>
    <w:rsid w:val="00D04DE6"/>
    <w:rsid w:val="00D0582D"/>
    <w:rsid w:val="00D05C45"/>
    <w:rsid w:val="00D0668F"/>
    <w:rsid w:val="00D0755F"/>
    <w:rsid w:val="00D0787A"/>
    <w:rsid w:val="00D1050D"/>
    <w:rsid w:val="00D105C8"/>
    <w:rsid w:val="00D1164D"/>
    <w:rsid w:val="00D1193D"/>
    <w:rsid w:val="00D11B30"/>
    <w:rsid w:val="00D11C6F"/>
    <w:rsid w:val="00D11EE1"/>
    <w:rsid w:val="00D12DC0"/>
    <w:rsid w:val="00D12E74"/>
    <w:rsid w:val="00D12EAE"/>
    <w:rsid w:val="00D137F5"/>
    <w:rsid w:val="00D14361"/>
    <w:rsid w:val="00D14B96"/>
    <w:rsid w:val="00D14E6E"/>
    <w:rsid w:val="00D14EC5"/>
    <w:rsid w:val="00D157DD"/>
    <w:rsid w:val="00D15AA1"/>
    <w:rsid w:val="00D15B0D"/>
    <w:rsid w:val="00D17446"/>
    <w:rsid w:val="00D175D1"/>
    <w:rsid w:val="00D1772D"/>
    <w:rsid w:val="00D209BC"/>
    <w:rsid w:val="00D21713"/>
    <w:rsid w:val="00D2177F"/>
    <w:rsid w:val="00D21A96"/>
    <w:rsid w:val="00D21F95"/>
    <w:rsid w:val="00D22C44"/>
    <w:rsid w:val="00D23843"/>
    <w:rsid w:val="00D23E52"/>
    <w:rsid w:val="00D240F5"/>
    <w:rsid w:val="00D24206"/>
    <w:rsid w:val="00D2441D"/>
    <w:rsid w:val="00D24543"/>
    <w:rsid w:val="00D249AF"/>
    <w:rsid w:val="00D24DAE"/>
    <w:rsid w:val="00D24DBE"/>
    <w:rsid w:val="00D25301"/>
    <w:rsid w:val="00D25551"/>
    <w:rsid w:val="00D2661E"/>
    <w:rsid w:val="00D26FBE"/>
    <w:rsid w:val="00D27BBE"/>
    <w:rsid w:val="00D27F6A"/>
    <w:rsid w:val="00D318EB"/>
    <w:rsid w:val="00D31F0E"/>
    <w:rsid w:val="00D326C7"/>
    <w:rsid w:val="00D32A54"/>
    <w:rsid w:val="00D32D8D"/>
    <w:rsid w:val="00D33716"/>
    <w:rsid w:val="00D33EA3"/>
    <w:rsid w:val="00D342EB"/>
    <w:rsid w:val="00D3500E"/>
    <w:rsid w:val="00D35D52"/>
    <w:rsid w:val="00D361D2"/>
    <w:rsid w:val="00D36579"/>
    <w:rsid w:val="00D37C5B"/>
    <w:rsid w:val="00D4022B"/>
    <w:rsid w:val="00D4039F"/>
    <w:rsid w:val="00D41013"/>
    <w:rsid w:val="00D41E39"/>
    <w:rsid w:val="00D42172"/>
    <w:rsid w:val="00D4260C"/>
    <w:rsid w:val="00D43578"/>
    <w:rsid w:val="00D43AC0"/>
    <w:rsid w:val="00D444D7"/>
    <w:rsid w:val="00D457E0"/>
    <w:rsid w:val="00D45F2B"/>
    <w:rsid w:val="00D4616C"/>
    <w:rsid w:val="00D46864"/>
    <w:rsid w:val="00D47340"/>
    <w:rsid w:val="00D476CF"/>
    <w:rsid w:val="00D47CF3"/>
    <w:rsid w:val="00D500EF"/>
    <w:rsid w:val="00D503E1"/>
    <w:rsid w:val="00D50557"/>
    <w:rsid w:val="00D50A29"/>
    <w:rsid w:val="00D50AAB"/>
    <w:rsid w:val="00D50BE1"/>
    <w:rsid w:val="00D50EC1"/>
    <w:rsid w:val="00D51423"/>
    <w:rsid w:val="00D51685"/>
    <w:rsid w:val="00D51908"/>
    <w:rsid w:val="00D52936"/>
    <w:rsid w:val="00D53554"/>
    <w:rsid w:val="00D53C57"/>
    <w:rsid w:val="00D543BF"/>
    <w:rsid w:val="00D5559E"/>
    <w:rsid w:val="00D5563A"/>
    <w:rsid w:val="00D5610B"/>
    <w:rsid w:val="00D56285"/>
    <w:rsid w:val="00D563E0"/>
    <w:rsid w:val="00D565F6"/>
    <w:rsid w:val="00D56D01"/>
    <w:rsid w:val="00D5728D"/>
    <w:rsid w:val="00D578E1"/>
    <w:rsid w:val="00D60378"/>
    <w:rsid w:val="00D61B64"/>
    <w:rsid w:val="00D61D87"/>
    <w:rsid w:val="00D61E1B"/>
    <w:rsid w:val="00D61EEA"/>
    <w:rsid w:val="00D6241C"/>
    <w:rsid w:val="00D63443"/>
    <w:rsid w:val="00D63502"/>
    <w:rsid w:val="00D639A9"/>
    <w:rsid w:val="00D63F8C"/>
    <w:rsid w:val="00D64102"/>
    <w:rsid w:val="00D64965"/>
    <w:rsid w:val="00D65484"/>
    <w:rsid w:val="00D65584"/>
    <w:rsid w:val="00D65885"/>
    <w:rsid w:val="00D65AC4"/>
    <w:rsid w:val="00D65C6C"/>
    <w:rsid w:val="00D6604C"/>
    <w:rsid w:val="00D662D2"/>
    <w:rsid w:val="00D66A03"/>
    <w:rsid w:val="00D66C37"/>
    <w:rsid w:val="00D66F98"/>
    <w:rsid w:val="00D67457"/>
    <w:rsid w:val="00D702CC"/>
    <w:rsid w:val="00D708F7"/>
    <w:rsid w:val="00D70E3F"/>
    <w:rsid w:val="00D7167B"/>
    <w:rsid w:val="00D71860"/>
    <w:rsid w:val="00D732E0"/>
    <w:rsid w:val="00D73843"/>
    <w:rsid w:val="00D73AA1"/>
    <w:rsid w:val="00D73E19"/>
    <w:rsid w:val="00D742A3"/>
    <w:rsid w:val="00D74449"/>
    <w:rsid w:val="00D7461E"/>
    <w:rsid w:val="00D74B72"/>
    <w:rsid w:val="00D755BB"/>
    <w:rsid w:val="00D7629E"/>
    <w:rsid w:val="00D7632D"/>
    <w:rsid w:val="00D76E97"/>
    <w:rsid w:val="00D7712C"/>
    <w:rsid w:val="00D7724F"/>
    <w:rsid w:val="00D81594"/>
    <w:rsid w:val="00D81E00"/>
    <w:rsid w:val="00D82642"/>
    <w:rsid w:val="00D8294E"/>
    <w:rsid w:val="00D82B1A"/>
    <w:rsid w:val="00D82C72"/>
    <w:rsid w:val="00D82FEC"/>
    <w:rsid w:val="00D83029"/>
    <w:rsid w:val="00D83431"/>
    <w:rsid w:val="00D84797"/>
    <w:rsid w:val="00D848C0"/>
    <w:rsid w:val="00D849F3"/>
    <w:rsid w:val="00D85199"/>
    <w:rsid w:val="00D86C82"/>
    <w:rsid w:val="00D86CFD"/>
    <w:rsid w:val="00D86F7B"/>
    <w:rsid w:val="00D86FE9"/>
    <w:rsid w:val="00D87C66"/>
    <w:rsid w:val="00D87CCC"/>
    <w:rsid w:val="00D902E2"/>
    <w:rsid w:val="00D90CE8"/>
    <w:rsid w:val="00D9110C"/>
    <w:rsid w:val="00D9132D"/>
    <w:rsid w:val="00D91474"/>
    <w:rsid w:val="00D91636"/>
    <w:rsid w:val="00D91795"/>
    <w:rsid w:val="00D91DFF"/>
    <w:rsid w:val="00D91E8B"/>
    <w:rsid w:val="00D922F8"/>
    <w:rsid w:val="00D92CB2"/>
    <w:rsid w:val="00D92CDE"/>
    <w:rsid w:val="00D93C11"/>
    <w:rsid w:val="00D9418F"/>
    <w:rsid w:val="00D94207"/>
    <w:rsid w:val="00D94C3B"/>
    <w:rsid w:val="00D94DC2"/>
    <w:rsid w:val="00D94DF3"/>
    <w:rsid w:val="00D94FCB"/>
    <w:rsid w:val="00D95068"/>
    <w:rsid w:val="00D9588C"/>
    <w:rsid w:val="00D95912"/>
    <w:rsid w:val="00D95CC0"/>
    <w:rsid w:val="00D96049"/>
    <w:rsid w:val="00D96104"/>
    <w:rsid w:val="00D96124"/>
    <w:rsid w:val="00D962E3"/>
    <w:rsid w:val="00D9635D"/>
    <w:rsid w:val="00D96667"/>
    <w:rsid w:val="00D96B02"/>
    <w:rsid w:val="00D97770"/>
    <w:rsid w:val="00D97F47"/>
    <w:rsid w:val="00D97FDB"/>
    <w:rsid w:val="00DA062B"/>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3EF3"/>
    <w:rsid w:val="00DA41D9"/>
    <w:rsid w:val="00DA464B"/>
    <w:rsid w:val="00DA484D"/>
    <w:rsid w:val="00DA4F8A"/>
    <w:rsid w:val="00DA5851"/>
    <w:rsid w:val="00DA5ED2"/>
    <w:rsid w:val="00DA6E69"/>
    <w:rsid w:val="00DA6FDB"/>
    <w:rsid w:val="00DA7066"/>
    <w:rsid w:val="00DA784E"/>
    <w:rsid w:val="00DA7A32"/>
    <w:rsid w:val="00DA7AEF"/>
    <w:rsid w:val="00DA7B6A"/>
    <w:rsid w:val="00DB0360"/>
    <w:rsid w:val="00DB1052"/>
    <w:rsid w:val="00DB3FC5"/>
    <w:rsid w:val="00DB3FC9"/>
    <w:rsid w:val="00DB493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B7F62"/>
    <w:rsid w:val="00DC0440"/>
    <w:rsid w:val="00DC08D6"/>
    <w:rsid w:val="00DC0C72"/>
    <w:rsid w:val="00DC0CAF"/>
    <w:rsid w:val="00DC0EFC"/>
    <w:rsid w:val="00DC1DB6"/>
    <w:rsid w:val="00DC353B"/>
    <w:rsid w:val="00DC39FE"/>
    <w:rsid w:val="00DC3A89"/>
    <w:rsid w:val="00DC4011"/>
    <w:rsid w:val="00DC485F"/>
    <w:rsid w:val="00DC49B0"/>
    <w:rsid w:val="00DC4C20"/>
    <w:rsid w:val="00DC5322"/>
    <w:rsid w:val="00DC5425"/>
    <w:rsid w:val="00DC58CA"/>
    <w:rsid w:val="00DC5D42"/>
    <w:rsid w:val="00DC60AC"/>
    <w:rsid w:val="00DC647D"/>
    <w:rsid w:val="00DC66BA"/>
    <w:rsid w:val="00DC728D"/>
    <w:rsid w:val="00DC7372"/>
    <w:rsid w:val="00DC7472"/>
    <w:rsid w:val="00DD0FC5"/>
    <w:rsid w:val="00DD1764"/>
    <w:rsid w:val="00DD2623"/>
    <w:rsid w:val="00DD27AD"/>
    <w:rsid w:val="00DD292C"/>
    <w:rsid w:val="00DD2967"/>
    <w:rsid w:val="00DD3531"/>
    <w:rsid w:val="00DD3A4E"/>
    <w:rsid w:val="00DD3DDA"/>
    <w:rsid w:val="00DD3F61"/>
    <w:rsid w:val="00DD3FDF"/>
    <w:rsid w:val="00DD40B0"/>
    <w:rsid w:val="00DD52C5"/>
    <w:rsid w:val="00DD6643"/>
    <w:rsid w:val="00DD679F"/>
    <w:rsid w:val="00DD6DBE"/>
    <w:rsid w:val="00DD7539"/>
    <w:rsid w:val="00DD76D4"/>
    <w:rsid w:val="00DD770C"/>
    <w:rsid w:val="00DE06C2"/>
    <w:rsid w:val="00DE14E2"/>
    <w:rsid w:val="00DE17F1"/>
    <w:rsid w:val="00DE393F"/>
    <w:rsid w:val="00DE3C3E"/>
    <w:rsid w:val="00DE530F"/>
    <w:rsid w:val="00DE54AD"/>
    <w:rsid w:val="00DE5ACC"/>
    <w:rsid w:val="00DE5C00"/>
    <w:rsid w:val="00DE5E4F"/>
    <w:rsid w:val="00DE6532"/>
    <w:rsid w:val="00DE6AFD"/>
    <w:rsid w:val="00DE6FB1"/>
    <w:rsid w:val="00DE73E1"/>
    <w:rsid w:val="00DE7760"/>
    <w:rsid w:val="00DF09C1"/>
    <w:rsid w:val="00DF0D9E"/>
    <w:rsid w:val="00DF1F91"/>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513"/>
    <w:rsid w:val="00DF5A88"/>
    <w:rsid w:val="00DF635A"/>
    <w:rsid w:val="00DF6F4E"/>
    <w:rsid w:val="00DF721A"/>
    <w:rsid w:val="00DF7250"/>
    <w:rsid w:val="00DF76F6"/>
    <w:rsid w:val="00DF78D7"/>
    <w:rsid w:val="00DF7C6E"/>
    <w:rsid w:val="00E00C5A"/>
    <w:rsid w:val="00E014E9"/>
    <w:rsid w:val="00E015AE"/>
    <w:rsid w:val="00E0165D"/>
    <w:rsid w:val="00E01F3A"/>
    <w:rsid w:val="00E029A2"/>
    <w:rsid w:val="00E02B76"/>
    <w:rsid w:val="00E0325F"/>
    <w:rsid w:val="00E04F13"/>
    <w:rsid w:val="00E051D7"/>
    <w:rsid w:val="00E05651"/>
    <w:rsid w:val="00E05A56"/>
    <w:rsid w:val="00E06485"/>
    <w:rsid w:val="00E06A24"/>
    <w:rsid w:val="00E07281"/>
    <w:rsid w:val="00E074D0"/>
    <w:rsid w:val="00E07F72"/>
    <w:rsid w:val="00E106ED"/>
    <w:rsid w:val="00E10A2D"/>
    <w:rsid w:val="00E10A6E"/>
    <w:rsid w:val="00E11378"/>
    <w:rsid w:val="00E117B0"/>
    <w:rsid w:val="00E12202"/>
    <w:rsid w:val="00E1316A"/>
    <w:rsid w:val="00E1351E"/>
    <w:rsid w:val="00E15653"/>
    <w:rsid w:val="00E156E8"/>
    <w:rsid w:val="00E15DF2"/>
    <w:rsid w:val="00E1613F"/>
    <w:rsid w:val="00E16913"/>
    <w:rsid w:val="00E16CE3"/>
    <w:rsid w:val="00E17221"/>
    <w:rsid w:val="00E172B8"/>
    <w:rsid w:val="00E1764B"/>
    <w:rsid w:val="00E20737"/>
    <w:rsid w:val="00E209E3"/>
    <w:rsid w:val="00E21233"/>
    <w:rsid w:val="00E212C7"/>
    <w:rsid w:val="00E213A1"/>
    <w:rsid w:val="00E22145"/>
    <w:rsid w:val="00E2275C"/>
    <w:rsid w:val="00E2337D"/>
    <w:rsid w:val="00E233FF"/>
    <w:rsid w:val="00E235E3"/>
    <w:rsid w:val="00E237CA"/>
    <w:rsid w:val="00E238F0"/>
    <w:rsid w:val="00E25989"/>
    <w:rsid w:val="00E25D2D"/>
    <w:rsid w:val="00E2613B"/>
    <w:rsid w:val="00E2623E"/>
    <w:rsid w:val="00E26520"/>
    <w:rsid w:val="00E269FD"/>
    <w:rsid w:val="00E27960"/>
    <w:rsid w:val="00E27AF7"/>
    <w:rsid w:val="00E30025"/>
    <w:rsid w:val="00E3022F"/>
    <w:rsid w:val="00E310B0"/>
    <w:rsid w:val="00E31395"/>
    <w:rsid w:val="00E31EC0"/>
    <w:rsid w:val="00E32D76"/>
    <w:rsid w:val="00E3360B"/>
    <w:rsid w:val="00E3363E"/>
    <w:rsid w:val="00E33684"/>
    <w:rsid w:val="00E34C96"/>
    <w:rsid w:val="00E34D5A"/>
    <w:rsid w:val="00E34D76"/>
    <w:rsid w:val="00E350A6"/>
    <w:rsid w:val="00E350ED"/>
    <w:rsid w:val="00E351AD"/>
    <w:rsid w:val="00E35341"/>
    <w:rsid w:val="00E35B07"/>
    <w:rsid w:val="00E35E7D"/>
    <w:rsid w:val="00E360B7"/>
    <w:rsid w:val="00E37290"/>
    <w:rsid w:val="00E37322"/>
    <w:rsid w:val="00E373B9"/>
    <w:rsid w:val="00E374EE"/>
    <w:rsid w:val="00E378C5"/>
    <w:rsid w:val="00E37D6D"/>
    <w:rsid w:val="00E37EE1"/>
    <w:rsid w:val="00E40581"/>
    <w:rsid w:val="00E4063A"/>
    <w:rsid w:val="00E40D1F"/>
    <w:rsid w:val="00E4107D"/>
    <w:rsid w:val="00E417F1"/>
    <w:rsid w:val="00E41B3E"/>
    <w:rsid w:val="00E424BE"/>
    <w:rsid w:val="00E42730"/>
    <w:rsid w:val="00E427A1"/>
    <w:rsid w:val="00E44D34"/>
    <w:rsid w:val="00E452FC"/>
    <w:rsid w:val="00E45591"/>
    <w:rsid w:val="00E45DA8"/>
    <w:rsid w:val="00E45E4B"/>
    <w:rsid w:val="00E4613E"/>
    <w:rsid w:val="00E4681E"/>
    <w:rsid w:val="00E46890"/>
    <w:rsid w:val="00E46A51"/>
    <w:rsid w:val="00E46DE7"/>
    <w:rsid w:val="00E46E15"/>
    <w:rsid w:val="00E470A9"/>
    <w:rsid w:val="00E474AA"/>
    <w:rsid w:val="00E476C7"/>
    <w:rsid w:val="00E502EC"/>
    <w:rsid w:val="00E50359"/>
    <w:rsid w:val="00E5055D"/>
    <w:rsid w:val="00E50DE6"/>
    <w:rsid w:val="00E51435"/>
    <w:rsid w:val="00E515D2"/>
    <w:rsid w:val="00E51AEA"/>
    <w:rsid w:val="00E51F7F"/>
    <w:rsid w:val="00E52429"/>
    <w:rsid w:val="00E533B4"/>
    <w:rsid w:val="00E536C8"/>
    <w:rsid w:val="00E5370C"/>
    <w:rsid w:val="00E539CC"/>
    <w:rsid w:val="00E53A61"/>
    <w:rsid w:val="00E53DA9"/>
    <w:rsid w:val="00E53F84"/>
    <w:rsid w:val="00E545DD"/>
    <w:rsid w:val="00E553F4"/>
    <w:rsid w:val="00E554B3"/>
    <w:rsid w:val="00E555B8"/>
    <w:rsid w:val="00E55946"/>
    <w:rsid w:val="00E56670"/>
    <w:rsid w:val="00E56B32"/>
    <w:rsid w:val="00E56F74"/>
    <w:rsid w:val="00E5715E"/>
    <w:rsid w:val="00E571A4"/>
    <w:rsid w:val="00E572E4"/>
    <w:rsid w:val="00E57728"/>
    <w:rsid w:val="00E57972"/>
    <w:rsid w:val="00E60094"/>
    <w:rsid w:val="00E60141"/>
    <w:rsid w:val="00E60AA8"/>
    <w:rsid w:val="00E60B62"/>
    <w:rsid w:val="00E61134"/>
    <w:rsid w:val="00E615A7"/>
    <w:rsid w:val="00E617B2"/>
    <w:rsid w:val="00E61B42"/>
    <w:rsid w:val="00E61DE9"/>
    <w:rsid w:val="00E61E11"/>
    <w:rsid w:val="00E62006"/>
    <w:rsid w:val="00E6245C"/>
    <w:rsid w:val="00E62494"/>
    <w:rsid w:val="00E626CE"/>
    <w:rsid w:val="00E63D57"/>
    <w:rsid w:val="00E63E8E"/>
    <w:rsid w:val="00E64664"/>
    <w:rsid w:val="00E64F6B"/>
    <w:rsid w:val="00E6524D"/>
    <w:rsid w:val="00E652C1"/>
    <w:rsid w:val="00E65921"/>
    <w:rsid w:val="00E66063"/>
    <w:rsid w:val="00E660D5"/>
    <w:rsid w:val="00E665C2"/>
    <w:rsid w:val="00E665F5"/>
    <w:rsid w:val="00E66C4A"/>
    <w:rsid w:val="00E66F6F"/>
    <w:rsid w:val="00E67132"/>
    <w:rsid w:val="00E6723B"/>
    <w:rsid w:val="00E6738B"/>
    <w:rsid w:val="00E67B0D"/>
    <w:rsid w:val="00E67CA2"/>
    <w:rsid w:val="00E70CA2"/>
    <w:rsid w:val="00E71622"/>
    <w:rsid w:val="00E71F6B"/>
    <w:rsid w:val="00E72DB1"/>
    <w:rsid w:val="00E730C9"/>
    <w:rsid w:val="00E7331E"/>
    <w:rsid w:val="00E7332C"/>
    <w:rsid w:val="00E7349D"/>
    <w:rsid w:val="00E737C5"/>
    <w:rsid w:val="00E74372"/>
    <w:rsid w:val="00E746F8"/>
    <w:rsid w:val="00E74EE1"/>
    <w:rsid w:val="00E750BA"/>
    <w:rsid w:val="00E751CC"/>
    <w:rsid w:val="00E75598"/>
    <w:rsid w:val="00E75F4F"/>
    <w:rsid w:val="00E7646F"/>
    <w:rsid w:val="00E768F1"/>
    <w:rsid w:val="00E771D4"/>
    <w:rsid w:val="00E77AE5"/>
    <w:rsid w:val="00E77BBC"/>
    <w:rsid w:val="00E8010D"/>
    <w:rsid w:val="00E80241"/>
    <w:rsid w:val="00E806C5"/>
    <w:rsid w:val="00E80A70"/>
    <w:rsid w:val="00E815BC"/>
    <w:rsid w:val="00E81C46"/>
    <w:rsid w:val="00E81F94"/>
    <w:rsid w:val="00E81FA7"/>
    <w:rsid w:val="00E827E5"/>
    <w:rsid w:val="00E82F0B"/>
    <w:rsid w:val="00E83F06"/>
    <w:rsid w:val="00E8489D"/>
    <w:rsid w:val="00E84A51"/>
    <w:rsid w:val="00E84DEC"/>
    <w:rsid w:val="00E8524F"/>
    <w:rsid w:val="00E86530"/>
    <w:rsid w:val="00E86945"/>
    <w:rsid w:val="00E86A6E"/>
    <w:rsid w:val="00E8700A"/>
    <w:rsid w:val="00E87271"/>
    <w:rsid w:val="00E872C2"/>
    <w:rsid w:val="00E87558"/>
    <w:rsid w:val="00E9018D"/>
    <w:rsid w:val="00E90219"/>
    <w:rsid w:val="00E9046B"/>
    <w:rsid w:val="00E90A49"/>
    <w:rsid w:val="00E90D53"/>
    <w:rsid w:val="00E919EE"/>
    <w:rsid w:val="00E91C46"/>
    <w:rsid w:val="00E922D6"/>
    <w:rsid w:val="00E9278B"/>
    <w:rsid w:val="00E92E16"/>
    <w:rsid w:val="00E93789"/>
    <w:rsid w:val="00E93828"/>
    <w:rsid w:val="00E93E85"/>
    <w:rsid w:val="00E942B4"/>
    <w:rsid w:val="00E9453B"/>
    <w:rsid w:val="00E954DA"/>
    <w:rsid w:val="00E961D3"/>
    <w:rsid w:val="00E968B5"/>
    <w:rsid w:val="00E96B3A"/>
    <w:rsid w:val="00E9781E"/>
    <w:rsid w:val="00EA063F"/>
    <w:rsid w:val="00EA0848"/>
    <w:rsid w:val="00EA0BFF"/>
    <w:rsid w:val="00EA114E"/>
    <w:rsid w:val="00EA1918"/>
    <w:rsid w:val="00EA1979"/>
    <w:rsid w:val="00EA1C5F"/>
    <w:rsid w:val="00EA1FE4"/>
    <w:rsid w:val="00EA205E"/>
    <w:rsid w:val="00EA230C"/>
    <w:rsid w:val="00EA252A"/>
    <w:rsid w:val="00EA347B"/>
    <w:rsid w:val="00EA3B5F"/>
    <w:rsid w:val="00EA3F5E"/>
    <w:rsid w:val="00EA4325"/>
    <w:rsid w:val="00EA455F"/>
    <w:rsid w:val="00EA45E1"/>
    <w:rsid w:val="00EA4902"/>
    <w:rsid w:val="00EA50AC"/>
    <w:rsid w:val="00EA5500"/>
    <w:rsid w:val="00EB07D7"/>
    <w:rsid w:val="00EB0835"/>
    <w:rsid w:val="00EB0D13"/>
    <w:rsid w:val="00EB1862"/>
    <w:rsid w:val="00EB1A79"/>
    <w:rsid w:val="00EB2CAC"/>
    <w:rsid w:val="00EB2D16"/>
    <w:rsid w:val="00EB37E2"/>
    <w:rsid w:val="00EB3880"/>
    <w:rsid w:val="00EB426E"/>
    <w:rsid w:val="00EB4947"/>
    <w:rsid w:val="00EB4A49"/>
    <w:rsid w:val="00EB4AA8"/>
    <w:rsid w:val="00EB5096"/>
    <w:rsid w:val="00EB5A45"/>
    <w:rsid w:val="00EB63BA"/>
    <w:rsid w:val="00EB64D4"/>
    <w:rsid w:val="00EB6B3E"/>
    <w:rsid w:val="00EB79CD"/>
    <w:rsid w:val="00EC0C59"/>
    <w:rsid w:val="00EC0E5B"/>
    <w:rsid w:val="00EC10FE"/>
    <w:rsid w:val="00EC16E4"/>
    <w:rsid w:val="00EC2354"/>
    <w:rsid w:val="00EC27E7"/>
    <w:rsid w:val="00EC2AE0"/>
    <w:rsid w:val="00EC2FDB"/>
    <w:rsid w:val="00EC3438"/>
    <w:rsid w:val="00EC3C29"/>
    <w:rsid w:val="00EC4262"/>
    <w:rsid w:val="00EC521D"/>
    <w:rsid w:val="00EC54E5"/>
    <w:rsid w:val="00EC5759"/>
    <w:rsid w:val="00EC5D0C"/>
    <w:rsid w:val="00EC5D89"/>
    <w:rsid w:val="00EC74A4"/>
    <w:rsid w:val="00EC7650"/>
    <w:rsid w:val="00EC7921"/>
    <w:rsid w:val="00EC79A4"/>
    <w:rsid w:val="00EC7A36"/>
    <w:rsid w:val="00EC7E53"/>
    <w:rsid w:val="00ED090E"/>
    <w:rsid w:val="00ED115B"/>
    <w:rsid w:val="00ED161D"/>
    <w:rsid w:val="00ED2092"/>
    <w:rsid w:val="00ED2974"/>
    <w:rsid w:val="00ED35A0"/>
    <w:rsid w:val="00ED364B"/>
    <w:rsid w:val="00ED36EB"/>
    <w:rsid w:val="00ED3D6F"/>
    <w:rsid w:val="00ED4243"/>
    <w:rsid w:val="00ED5216"/>
    <w:rsid w:val="00ED54C5"/>
    <w:rsid w:val="00ED6632"/>
    <w:rsid w:val="00ED6FEF"/>
    <w:rsid w:val="00ED7220"/>
    <w:rsid w:val="00ED725E"/>
    <w:rsid w:val="00ED73EA"/>
    <w:rsid w:val="00EE1032"/>
    <w:rsid w:val="00EE1253"/>
    <w:rsid w:val="00EE1552"/>
    <w:rsid w:val="00EE1983"/>
    <w:rsid w:val="00EE19B8"/>
    <w:rsid w:val="00EE1E4C"/>
    <w:rsid w:val="00EE1F89"/>
    <w:rsid w:val="00EE2EAA"/>
    <w:rsid w:val="00EE3AAD"/>
    <w:rsid w:val="00EE3D53"/>
    <w:rsid w:val="00EE4BA5"/>
    <w:rsid w:val="00EE5324"/>
    <w:rsid w:val="00EE5B45"/>
    <w:rsid w:val="00EE5B60"/>
    <w:rsid w:val="00EE5D44"/>
    <w:rsid w:val="00EE6712"/>
    <w:rsid w:val="00EF0598"/>
    <w:rsid w:val="00EF0D84"/>
    <w:rsid w:val="00EF0E01"/>
    <w:rsid w:val="00EF0E99"/>
    <w:rsid w:val="00EF14A8"/>
    <w:rsid w:val="00EF233E"/>
    <w:rsid w:val="00EF252F"/>
    <w:rsid w:val="00EF27E0"/>
    <w:rsid w:val="00EF2C58"/>
    <w:rsid w:val="00EF3B85"/>
    <w:rsid w:val="00EF4B91"/>
    <w:rsid w:val="00EF5888"/>
    <w:rsid w:val="00EF58D6"/>
    <w:rsid w:val="00EF654D"/>
    <w:rsid w:val="00EF6CCE"/>
    <w:rsid w:val="00EF7511"/>
    <w:rsid w:val="00EF79E6"/>
    <w:rsid w:val="00EF7F10"/>
    <w:rsid w:val="00EF7F40"/>
    <w:rsid w:val="00F0018F"/>
    <w:rsid w:val="00F00AF8"/>
    <w:rsid w:val="00F022B4"/>
    <w:rsid w:val="00F02B1E"/>
    <w:rsid w:val="00F0340D"/>
    <w:rsid w:val="00F03D43"/>
    <w:rsid w:val="00F03E36"/>
    <w:rsid w:val="00F044FE"/>
    <w:rsid w:val="00F04A4D"/>
    <w:rsid w:val="00F04BF9"/>
    <w:rsid w:val="00F04E26"/>
    <w:rsid w:val="00F04E6F"/>
    <w:rsid w:val="00F05340"/>
    <w:rsid w:val="00F07136"/>
    <w:rsid w:val="00F07AD8"/>
    <w:rsid w:val="00F07BC3"/>
    <w:rsid w:val="00F07F2B"/>
    <w:rsid w:val="00F07FAD"/>
    <w:rsid w:val="00F10003"/>
    <w:rsid w:val="00F105DB"/>
    <w:rsid w:val="00F11CCB"/>
    <w:rsid w:val="00F11F87"/>
    <w:rsid w:val="00F14E1C"/>
    <w:rsid w:val="00F15FB9"/>
    <w:rsid w:val="00F1762B"/>
    <w:rsid w:val="00F176C8"/>
    <w:rsid w:val="00F1785C"/>
    <w:rsid w:val="00F179B3"/>
    <w:rsid w:val="00F2075E"/>
    <w:rsid w:val="00F208A2"/>
    <w:rsid w:val="00F20BC3"/>
    <w:rsid w:val="00F21ACD"/>
    <w:rsid w:val="00F22113"/>
    <w:rsid w:val="00F22241"/>
    <w:rsid w:val="00F2226C"/>
    <w:rsid w:val="00F226F3"/>
    <w:rsid w:val="00F22C96"/>
    <w:rsid w:val="00F22D90"/>
    <w:rsid w:val="00F23A63"/>
    <w:rsid w:val="00F24819"/>
    <w:rsid w:val="00F249CD"/>
    <w:rsid w:val="00F24F57"/>
    <w:rsid w:val="00F255CF"/>
    <w:rsid w:val="00F25A47"/>
    <w:rsid w:val="00F262C8"/>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0526"/>
    <w:rsid w:val="00F410A5"/>
    <w:rsid w:val="00F414A4"/>
    <w:rsid w:val="00F42185"/>
    <w:rsid w:val="00F424D6"/>
    <w:rsid w:val="00F428CE"/>
    <w:rsid w:val="00F42990"/>
    <w:rsid w:val="00F43108"/>
    <w:rsid w:val="00F43934"/>
    <w:rsid w:val="00F43A77"/>
    <w:rsid w:val="00F441D6"/>
    <w:rsid w:val="00F44205"/>
    <w:rsid w:val="00F4453F"/>
    <w:rsid w:val="00F4466B"/>
    <w:rsid w:val="00F447D3"/>
    <w:rsid w:val="00F45FC6"/>
    <w:rsid w:val="00F47022"/>
    <w:rsid w:val="00F47A51"/>
    <w:rsid w:val="00F50C7E"/>
    <w:rsid w:val="00F50FD9"/>
    <w:rsid w:val="00F51EDF"/>
    <w:rsid w:val="00F52192"/>
    <w:rsid w:val="00F52483"/>
    <w:rsid w:val="00F52C4A"/>
    <w:rsid w:val="00F53128"/>
    <w:rsid w:val="00F53A76"/>
    <w:rsid w:val="00F541E7"/>
    <w:rsid w:val="00F544FD"/>
    <w:rsid w:val="00F54A83"/>
    <w:rsid w:val="00F54DDC"/>
    <w:rsid w:val="00F55CDF"/>
    <w:rsid w:val="00F567F3"/>
    <w:rsid w:val="00F569E2"/>
    <w:rsid w:val="00F5767F"/>
    <w:rsid w:val="00F57736"/>
    <w:rsid w:val="00F57876"/>
    <w:rsid w:val="00F6019D"/>
    <w:rsid w:val="00F6070F"/>
    <w:rsid w:val="00F607E9"/>
    <w:rsid w:val="00F60A9B"/>
    <w:rsid w:val="00F61AA4"/>
    <w:rsid w:val="00F62762"/>
    <w:rsid w:val="00F627F2"/>
    <w:rsid w:val="00F628AB"/>
    <w:rsid w:val="00F62C26"/>
    <w:rsid w:val="00F6348D"/>
    <w:rsid w:val="00F63559"/>
    <w:rsid w:val="00F636D4"/>
    <w:rsid w:val="00F63937"/>
    <w:rsid w:val="00F63C0E"/>
    <w:rsid w:val="00F64A04"/>
    <w:rsid w:val="00F65351"/>
    <w:rsid w:val="00F65E55"/>
    <w:rsid w:val="00F6746B"/>
    <w:rsid w:val="00F675A9"/>
    <w:rsid w:val="00F676BA"/>
    <w:rsid w:val="00F70D9D"/>
    <w:rsid w:val="00F71355"/>
    <w:rsid w:val="00F7163F"/>
    <w:rsid w:val="00F7178F"/>
    <w:rsid w:val="00F7311A"/>
    <w:rsid w:val="00F7314A"/>
    <w:rsid w:val="00F73563"/>
    <w:rsid w:val="00F738C2"/>
    <w:rsid w:val="00F73FA5"/>
    <w:rsid w:val="00F747A4"/>
    <w:rsid w:val="00F74D53"/>
    <w:rsid w:val="00F750CF"/>
    <w:rsid w:val="00F75762"/>
    <w:rsid w:val="00F75C3C"/>
    <w:rsid w:val="00F75C40"/>
    <w:rsid w:val="00F76199"/>
    <w:rsid w:val="00F764B2"/>
    <w:rsid w:val="00F768A0"/>
    <w:rsid w:val="00F77A41"/>
    <w:rsid w:val="00F807B1"/>
    <w:rsid w:val="00F81714"/>
    <w:rsid w:val="00F81AFE"/>
    <w:rsid w:val="00F83B92"/>
    <w:rsid w:val="00F83E35"/>
    <w:rsid w:val="00F83EE9"/>
    <w:rsid w:val="00F83FBB"/>
    <w:rsid w:val="00F841AA"/>
    <w:rsid w:val="00F844AE"/>
    <w:rsid w:val="00F84576"/>
    <w:rsid w:val="00F85304"/>
    <w:rsid w:val="00F85316"/>
    <w:rsid w:val="00F855E7"/>
    <w:rsid w:val="00F8571C"/>
    <w:rsid w:val="00F8617D"/>
    <w:rsid w:val="00F86968"/>
    <w:rsid w:val="00F86B06"/>
    <w:rsid w:val="00F86ED4"/>
    <w:rsid w:val="00F878B0"/>
    <w:rsid w:val="00F87BE6"/>
    <w:rsid w:val="00F9024B"/>
    <w:rsid w:val="00F903B2"/>
    <w:rsid w:val="00F90B4F"/>
    <w:rsid w:val="00F90C6F"/>
    <w:rsid w:val="00F90F0A"/>
    <w:rsid w:val="00F9115C"/>
    <w:rsid w:val="00F91310"/>
    <w:rsid w:val="00F91568"/>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18B5"/>
    <w:rsid w:val="00FA2722"/>
    <w:rsid w:val="00FA290E"/>
    <w:rsid w:val="00FA2F08"/>
    <w:rsid w:val="00FA3C13"/>
    <w:rsid w:val="00FA41DB"/>
    <w:rsid w:val="00FA4D5C"/>
    <w:rsid w:val="00FA4DF3"/>
    <w:rsid w:val="00FA4E30"/>
    <w:rsid w:val="00FA4E86"/>
    <w:rsid w:val="00FA553C"/>
    <w:rsid w:val="00FA55E1"/>
    <w:rsid w:val="00FA5858"/>
    <w:rsid w:val="00FA616C"/>
    <w:rsid w:val="00FA795A"/>
    <w:rsid w:val="00FB079F"/>
    <w:rsid w:val="00FB19A9"/>
    <w:rsid w:val="00FB2963"/>
    <w:rsid w:val="00FB2B6E"/>
    <w:rsid w:val="00FB2F5D"/>
    <w:rsid w:val="00FB334D"/>
    <w:rsid w:val="00FB366C"/>
    <w:rsid w:val="00FB36FD"/>
    <w:rsid w:val="00FB3995"/>
    <w:rsid w:val="00FB3A81"/>
    <w:rsid w:val="00FB3D08"/>
    <w:rsid w:val="00FB4B47"/>
    <w:rsid w:val="00FB5736"/>
    <w:rsid w:val="00FB5936"/>
    <w:rsid w:val="00FB5AE4"/>
    <w:rsid w:val="00FB66EB"/>
    <w:rsid w:val="00FB69D2"/>
    <w:rsid w:val="00FB6CB3"/>
    <w:rsid w:val="00FB6F55"/>
    <w:rsid w:val="00FB7BB5"/>
    <w:rsid w:val="00FC04CE"/>
    <w:rsid w:val="00FC0A30"/>
    <w:rsid w:val="00FC0E9F"/>
    <w:rsid w:val="00FC149F"/>
    <w:rsid w:val="00FC17EA"/>
    <w:rsid w:val="00FC18BB"/>
    <w:rsid w:val="00FC29D2"/>
    <w:rsid w:val="00FC3435"/>
    <w:rsid w:val="00FC37EE"/>
    <w:rsid w:val="00FC38CB"/>
    <w:rsid w:val="00FC538A"/>
    <w:rsid w:val="00FC673C"/>
    <w:rsid w:val="00FC6CA5"/>
    <w:rsid w:val="00FC6F07"/>
    <w:rsid w:val="00FD0121"/>
    <w:rsid w:val="00FD0411"/>
    <w:rsid w:val="00FD13E8"/>
    <w:rsid w:val="00FD1435"/>
    <w:rsid w:val="00FD1C44"/>
    <w:rsid w:val="00FD2F01"/>
    <w:rsid w:val="00FD2F39"/>
    <w:rsid w:val="00FD2F3F"/>
    <w:rsid w:val="00FD364F"/>
    <w:rsid w:val="00FD37C3"/>
    <w:rsid w:val="00FD3CD2"/>
    <w:rsid w:val="00FD3DC4"/>
    <w:rsid w:val="00FD45F5"/>
    <w:rsid w:val="00FD4966"/>
    <w:rsid w:val="00FD51FF"/>
    <w:rsid w:val="00FD5A9B"/>
    <w:rsid w:val="00FD6DAB"/>
    <w:rsid w:val="00FD6EC8"/>
    <w:rsid w:val="00FD75BA"/>
    <w:rsid w:val="00FD7A19"/>
    <w:rsid w:val="00FE0064"/>
    <w:rsid w:val="00FE0AEC"/>
    <w:rsid w:val="00FE0E49"/>
    <w:rsid w:val="00FE1D7C"/>
    <w:rsid w:val="00FE1E89"/>
    <w:rsid w:val="00FE2621"/>
    <w:rsid w:val="00FE2D78"/>
    <w:rsid w:val="00FE2DA2"/>
    <w:rsid w:val="00FE2E1A"/>
    <w:rsid w:val="00FE3124"/>
    <w:rsid w:val="00FE31E0"/>
    <w:rsid w:val="00FE42C0"/>
    <w:rsid w:val="00FE4615"/>
    <w:rsid w:val="00FE46A3"/>
    <w:rsid w:val="00FE4B3A"/>
    <w:rsid w:val="00FE5230"/>
    <w:rsid w:val="00FE5D2D"/>
    <w:rsid w:val="00FE6818"/>
    <w:rsid w:val="00FE6F68"/>
    <w:rsid w:val="00FE6F95"/>
    <w:rsid w:val="00FE7F75"/>
    <w:rsid w:val="00FF0020"/>
    <w:rsid w:val="00FF0C4A"/>
    <w:rsid w:val="00FF0D2F"/>
    <w:rsid w:val="00FF1E23"/>
    <w:rsid w:val="00FF3D94"/>
    <w:rsid w:val="00FF3E38"/>
    <w:rsid w:val="00FF67C6"/>
    <w:rsid w:val="00FF7085"/>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82A32"/>
    <w:pPr>
      <w:numPr>
        <w:numId w:val="3"/>
      </w:numPr>
      <w:spacing w:before="120" w:after="120" w:line="240" w:lineRule="auto"/>
      <w:ind w:left="357" w:hanging="357"/>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9A1785"/>
    <w:pPr>
      <w:spacing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C413AA"/>
    <w:pPr>
      <w:spacing w:before="0" w:line="240" w:lineRule="auto"/>
      <w:ind w:left="737"/>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unhideWhenUsed/>
    <w:rsid w:val="00D9132D"/>
    <w:pPr>
      <w:spacing w:after="0"/>
      <w:ind w:left="440" w:hanging="220"/>
    </w:pPr>
    <w:rPr>
      <w:sz w:val="18"/>
      <w:szCs w:val="18"/>
    </w:r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6D122C"/>
    <w:pPr>
      <w:spacing w:before="160" w:after="0" w:line="240" w:lineRule="auto"/>
      <w:ind w:left="397" w:right="289"/>
      <w:jc w:val="center"/>
    </w:pPr>
    <w:rPr>
      <w:noProof/>
      <w:lang w:val="en-IN" w:eastAsia="en-IN"/>
    </w:rPr>
  </w:style>
  <w:style w:type="paragraph" w:customStyle="1" w:styleId="CVFigureCaption">
    <w:name w:val="CV Figure Caption"/>
    <w:basedOn w:val="CVFigure"/>
    <w:qFormat/>
    <w:rsid w:val="006D122C"/>
    <w:pPr>
      <w:numPr>
        <w:numId w:val="26"/>
      </w:numPr>
      <w:spacing w:before="120" w:after="120" w:line="276" w:lineRule="auto"/>
      <w:ind w:left="681" w:right="0" w:hanging="284"/>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E71622"/>
    <w:pPr>
      <w:numPr>
        <w:numId w:val="19"/>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 w:type="paragraph" w:styleId="Index1">
    <w:name w:val="index 1"/>
    <w:basedOn w:val="Normal"/>
    <w:next w:val="Normal"/>
    <w:autoRedefine/>
    <w:uiPriority w:val="99"/>
    <w:unhideWhenUsed/>
    <w:rsid w:val="00E652C1"/>
    <w:pPr>
      <w:spacing w:after="0"/>
      <w:ind w:left="220" w:hanging="220"/>
    </w:pPr>
    <w:rPr>
      <w:sz w:val="18"/>
      <w:szCs w:val="18"/>
    </w:rPr>
  </w:style>
  <w:style w:type="paragraph" w:styleId="Index3">
    <w:name w:val="index 3"/>
    <w:basedOn w:val="Normal"/>
    <w:next w:val="Normal"/>
    <w:autoRedefine/>
    <w:uiPriority w:val="99"/>
    <w:unhideWhenUsed/>
    <w:rsid w:val="00E942B4"/>
    <w:pPr>
      <w:spacing w:after="0"/>
      <w:ind w:left="660" w:hanging="220"/>
    </w:pPr>
    <w:rPr>
      <w:sz w:val="18"/>
      <w:szCs w:val="18"/>
    </w:rPr>
  </w:style>
  <w:style w:type="paragraph" w:styleId="Index4">
    <w:name w:val="index 4"/>
    <w:basedOn w:val="Normal"/>
    <w:next w:val="Normal"/>
    <w:autoRedefine/>
    <w:uiPriority w:val="99"/>
    <w:unhideWhenUsed/>
    <w:rsid w:val="00E942B4"/>
    <w:pPr>
      <w:spacing w:after="0"/>
      <w:ind w:left="880" w:hanging="220"/>
    </w:pPr>
    <w:rPr>
      <w:sz w:val="18"/>
      <w:szCs w:val="18"/>
    </w:rPr>
  </w:style>
  <w:style w:type="paragraph" w:styleId="Index5">
    <w:name w:val="index 5"/>
    <w:basedOn w:val="Normal"/>
    <w:next w:val="Normal"/>
    <w:autoRedefine/>
    <w:uiPriority w:val="99"/>
    <w:unhideWhenUsed/>
    <w:rsid w:val="00E942B4"/>
    <w:pPr>
      <w:spacing w:after="0"/>
      <w:ind w:left="1100" w:hanging="220"/>
    </w:pPr>
    <w:rPr>
      <w:sz w:val="18"/>
      <w:szCs w:val="18"/>
    </w:rPr>
  </w:style>
  <w:style w:type="paragraph" w:styleId="Index6">
    <w:name w:val="index 6"/>
    <w:basedOn w:val="Normal"/>
    <w:next w:val="Normal"/>
    <w:autoRedefine/>
    <w:uiPriority w:val="99"/>
    <w:unhideWhenUsed/>
    <w:rsid w:val="00E942B4"/>
    <w:pPr>
      <w:spacing w:after="0"/>
      <w:ind w:left="1320" w:hanging="220"/>
    </w:pPr>
    <w:rPr>
      <w:sz w:val="18"/>
      <w:szCs w:val="18"/>
    </w:rPr>
  </w:style>
  <w:style w:type="paragraph" w:styleId="Index7">
    <w:name w:val="index 7"/>
    <w:basedOn w:val="Normal"/>
    <w:next w:val="Normal"/>
    <w:autoRedefine/>
    <w:uiPriority w:val="99"/>
    <w:unhideWhenUsed/>
    <w:rsid w:val="00E942B4"/>
    <w:pPr>
      <w:spacing w:after="0"/>
      <w:ind w:left="1540" w:hanging="220"/>
    </w:pPr>
    <w:rPr>
      <w:sz w:val="18"/>
      <w:szCs w:val="18"/>
    </w:rPr>
  </w:style>
  <w:style w:type="paragraph" w:styleId="Index8">
    <w:name w:val="index 8"/>
    <w:basedOn w:val="Normal"/>
    <w:next w:val="Normal"/>
    <w:autoRedefine/>
    <w:uiPriority w:val="99"/>
    <w:unhideWhenUsed/>
    <w:rsid w:val="00E942B4"/>
    <w:pPr>
      <w:spacing w:after="0"/>
      <w:ind w:left="1760" w:hanging="220"/>
    </w:pPr>
    <w:rPr>
      <w:sz w:val="18"/>
      <w:szCs w:val="18"/>
    </w:rPr>
  </w:style>
  <w:style w:type="paragraph" w:styleId="Index9">
    <w:name w:val="index 9"/>
    <w:basedOn w:val="Normal"/>
    <w:next w:val="Normal"/>
    <w:autoRedefine/>
    <w:uiPriority w:val="99"/>
    <w:unhideWhenUsed/>
    <w:rsid w:val="00E942B4"/>
    <w:pPr>
      <w:spacing w:after="0"/>
      <w:ind w:left="1980" w:hanging="220"/>
    </w:pPr>
    <w:rPr>
      <w:sz w:val="18"/>
      <w:szCs w:val="18"/>
    </w:rPr>
  </w:style>
  <w:style w:type="paragraph" w:styleId="IndexHeading">
    <w:name w:val="index heading"/>
    <w:basedOn w:val="Normal"/>
    <w:next w:val="Index1"/>
    <w:uiPriority w:val="99"/>
    <w:unhideWhenUsed/>
    <w:rsid w:val="00E942B4"/>
    <w:pPr>
      <w:pBdr>
        <w:top w:val="single" w:sz="12" w:space="0" w:color="auto"/>
      </w:pBdr>
      <w:spacing w:before="360" w:after="240"/>
    </w:pPr>
    <w:rPr>
      <w:b/>
      <w:bCs/>
      <w:i/>
      <w:iCs/>
      <w:sz w:val="26"/>
      <w:szCs w:val="26"/>
    </w:rPr>
  </w:style>
  <w:style w:type="paragraph" w:styleId="TOAHeading">
    <w:name w:val="toa heading"/>
    <w:basedOn w:val="Normal"/>
    <w:next w:val="Normal"/>
    <w:uiPriority w:val="99"/>
    <w:unhideWhenUsed/>
    <w:rsid w:val="007E406C"/>
    <w:pPr>
      <w:spacing w:before="240" w:after="0"/>
    </w:pPr>
    <w:rPr>
      <w:rFonts w:cs="Arial"/>
      <w:b/>
      <w:bCs/>
      <w:i/>
      <w:iCs/>
      <w:sz w:val="24"/>
      <w:szCs w:val="24"/>
    </w:rPr>
  </w:style>
  <w:style w:type="paragraph" w:styleId="TableofAuthorities">
    <w:name w:val="table of authorities"/>
    <w:basedOn w:val="Normal"/>
    <w:next w:val="Normal"/>
    <w:uiPriority w:val="99"/>
    <w:unhideWhenUsed/>
    <w:rsid w:val="007E406C"/>
    <w:pPr>
      <w:spacing w:before="240" w:after="0"/>
      <w:ind w:left="220" w:hanging="2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163552">
      <w:bodyDiv w:val="1"/>
      <w:marLeft w:val="0"/>
      <w:marRight w:val="0"/>
      <w:marTop w:val="0"/>
      <w:marBottom w:val="0"/>
      <w:divBdr>
        <w:top w:val="none" w:sz="0" w:space="0" w:color="auto"/>
        <w:left w:val="none" w:sz="0" w:space="0" w:color="auto"/>
        <w:bottom w:val="none" w:sz="0" w:space="0" w:color="auto"/>
        <w:right w:val="none" w:sz="0" w:space="0" w:color="auto"/>
      </w:divBdr>
    </w:div>
    <w:div w:id="558980477">
      <w:bodyDiv w:val="1"/>
      <w:marLeft w:val="0"/>
      <w:marRight w:val="0"/>
      <w:marTop w:val="0"/>
      <w:marBottom w:val="0"/>
      <w:divBdr>
        <w:top w:val="none" w:sz="0" w:space="0" w:color="auto"/>
        <w:left w:val="none" w:sz="0" w:space="0" w:color="auto"/>
        <w:bottom w:val="none" w:sz="0" w:space="0" w:color="auto"/>
        <w:right w:val="none" w:sz="0" w:space="0" w:color="auto"/>
      </w:divBdr>
    </w:div>
    <w:div w:id="1311130464">
      <w:bodyDiv w:val="1"/>
      <w:marLeft w:val="0"/>
      <w:marRight w:val="0"/>
      <w:marTop w:val="0"/>
      <w:marBottom w:val="0"/>
      <w:divBdr>
        <w:top w:val="none" w:sz="0" w:space="0" w:color="auto"/>
        <w:left w:val="none" w:sz="0" w:space="0" w:color="auto"/>
        <w:bottom w:val="none" w:sz="0" w:space="0" w:color="auto"/>
        <w:right w:val="none" w:sz="0" w:space="0" w:color="auto"/>
      </w:divBdr>
    </w:div>
    <w:div w:id="1315639792">
      <w:bodyDiv w:val="1"/>
      <w:marLeft w:val="0"/>
      <w:marRight w:val="0"/>
      <w:marTop w:val="0"/>
      <w:marBottom w:val="0"/>
      <w:divBdr>
        <w:top w:val="none" w:sz="0" w:space="0" w:color="auto"/>
        <w:left w:val="none" w:sz="0" w:space="0" w:color="auto"/>
        <w:bottom w:val="none" w:sz="0" w:space="0" w:color="auto"/>
        <w:right w:val="none" w:sz="0" w:space="0" w:color="auto"/>
      </w:divBdr>
    </w:div>
    <w:div w:id="1420755089">
      <w:bodyDiv w:val="1"/>
      <w:marLeft w:val="0"/>
      <w:marRight w:val="0"/>
      <w:marTop w:val="0"/>
      <w:marBottom w:val="0"/>
      <w:divBdr>
        <w:top w:val="none" w:sz="0" w:space="0" w:color="auto"/>
        <w:left w:val="none" w:sz="0" w:space="0" w:color="auto"/>
        <w:bottom w:val="none" w:sz="0" w:space="0" w:color="auto"/>
        <w:right w:val="none" w:sz="0" w:space="0" w:color="auto"/>
      </w:divBdr>
    </w:div>
    <w:div w:id="1543589693">
      <w:bodyDiv w:val="1"/>
      <w:marLeft w:val="0"/>
      <w:marRight w:val="0"/>
      <w:marTop w:val="0"/>
      <w:marBottom w:val="0"/>
      <w:divBdr>
        <w:top w:val="none" w:sz="0" w:space="0" w:color="auto"/>
        <w:left w:val="none" w:sz="0" w:space="0" w:color="auto"/>
        <w:bottom w:val="none" w:sz="0" w:space="0" w:color="auto"/>
        <w:right w:val="none" w:sz="0" w:space="0" w:color="auto"/>
      </w:divBdr>
    </w:div>
    <w:div w:id="1570850139">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784424111">
      <w:bodyDiv w:val="1"/>
      <w:marLeft w:val="0"/>
      <w:marRight w:val="0"/>
      <w:marTop w:val="0"/>
      <w:marBottom w:val="0"/>
      <w:divBdr>
        <w:top w:val="none" w:sz="0" w:space="0" w:color="auto"/>
        <w:left w:val="none" w:sz="0" w:space="0" w:color="auto"/>
        <w:bottom w:val="none" w:sz="0" w:space="0" w:color="auto"/>
        <w:right w:val="none" w:sz="0" w:space="0" w:color="auto"/>
      </w:divBdr>
    </w:div>
    <w:div w:id="1988435332">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4.bin"/><Relationship Id="rId21" Type="http://schemas.openxmlformats.org/officeDocument/2006/relationships/footer" Target="footer1.xml"/><Relationship Id="rId42" Type="http://schemas.openxmlformats.org/officeDocument/2006/relationships/image" Target="media/image18.png"/><Relationship Id="rId63" Type="http://schemas.openxmlformats.org/officeDocument/2006/relationships/image" Target="media/image32.png"/><Relationship Id="rId84" Type="http://schemas.openxmlformats.org/officeDocument/2006/relationships/image" Target="media/image43.png"/><Relationship Id="rId138" Type="http://schemas.openxmlformats.org/officeDocument/2006/relationships/image" Target="media/image70.png"/><Relationship Id="rId159" Type="http://schemas.openxmlformats.org/officeDocument/2006/relationships/oleObject" Target="embeddings/oleObject55.bin"/><Relationship Id="rId170" Type="http://schemas.openxmlformats.org/officeDocument/2006/relationships/image" Target="media/image90.png"/><Relationship Id="rId191" Type="http://schemas.openxmlformats.org/officeDocument/2006/relationships/image" Target="media/image109.png"/><Relationship Id="rId205" Type="http://schemas.openxmlformats.org/officeDocument/2006/relationships/image" Target="media/image123.png"/><Relationship Id="rId226" Type="http://schemas.openxmlformats.org/officeDocument/2006/relationships/footer" Target="footer5.xml"/><Relationship Id="rId107" Type="http://schemas.openxmlformats.org/officeDocument/2006/relationships/oleObject" Target="embeddings/oleObject29.bin"/><Relationship Id="rId11" Type="http://schemas.openxmlformats.org/officeDocument/2006/relationships/image" Target="media/image1.jpeg"/><Relationship Id="rId32" Type="http://schemas.openxmlformats.org/officeDocument/2006/relationships/image" Target="media/image9.jpg"/><Relationship Id="rId53" Type="http://schemas.openxmlformats.org/officeDocument/2006/relationships/image" Target="media/image27.png"/><Relationship Id="rId74" Type="http://schemas.openxmlformats.org/officeDocument/2006/relationships/oleObject" Target="embeddings/oleObject13.bin"/><Relationship Id="rId128" Type="http://schemas.openxmlformats.org/officeDocument/2006/relationships/image" Target="media/image65.png"/><Relationship Id="rId149" Type="http://schemas.openxmlformats.org/officeDocument/2006/relationships/oleObject" Target="embeddings/oleObject50.bin"/><Relationship Id="rId5" Type="http://schemas.openxmlformats.org/officeDocument/2006/relationships/numbering" Target="numbering.xml"/><Relationship Id="rId95" Type="http://schemas.openxmlformats.org/officeDocument/2006/relationships/oleObject" Target="embeddings/oleObject23.bin"/><Relationship Id="rId160" Type="http://schemas.openxmlformats.org/officeDocument/2006/relationships/image" Target="media/image81.png"/><Relationship Id="rId181" Type="http://schemas.openxmlformats.org/officeDocument/2006/relationships/image" Target="media/image100.png"/><Relationship Id="rId216" Type="http://schemas.openxmlformats.org/officeDocument/2006/relationships/image" Target="media/image129.png"/><Relationship Id="rId22" Type="http://schemas.openxmlformats.org/officeDocument/2006/relationships/footer" Target="footer2.xml"/><Relationship Id="rId43" Type="http://schemas.openxmlformats.org/officeDocument/2006/relationships/image" Target="media/image19.png"/><Relationship Id="rId64" Type="http://schemas.openxmlformats.org/officeDocument/2006/relationships/oleObject" Target="embeddings/oleObject8.bin"/><Relationship Id="rId118" Type="http://schemas.openxmlformats.org/officeDocument/2006/relationships/image" Target="media/image60.png"/><Relationship Id="rId139" Type="http://schemas.openxmlformats.org/officeDocument/2006/relationships/oleObject" Target="embeddings/oleObject45.bin"/><Relationship Id="rId85" Type="http://schemas.openxmlformats.org/officeDocument/2006/relationships/oleObject" Target="embeddings/oleObject18.bin"/><Relationship Id="rId150" Type="http://schemas.openxmlformats.org/officeDocument/2006/relationships/image" Target="media/image76.png"/><Relationship Id="rId171" Type="http://schemas.openxmlformats.org/officeDocument/2006/relationships/image" Target="media/image91.png"/><Relationship Id="rId192" Type="http://schemas.openxmlformats.org/officeDocument/2006/relationships/image" Target="media/image110.png"/><Relationship Id="rId206" Type="http://schemas.openxmlformats.org/officeDocument/2006/relationships/image" Target="media/image124.png"/><Relationship Id="rId227" Type="http://schemas.openxmlformats.org/officeDocument/2006/relationships/header" Target="header5.xml"/><Relationship Id="rId12" Type="http://schemas.openxmlformats.org/officeDocument/2006/relationships/image" Target="media/image2.png"/><Relationship Id="rId33" Type="http://schemas.openxmlformats.org/officeDocument/2006/relationships/image" Target="media/image10.png"/><Relationship Id="rId108" Type="http://schemas.openxmlformats.org/officeDocument/2006/relationships/image" Target="media/image55.png"/><Relationship Id="rId129" Type="http://schemas.openxmlformats.org/officeDocument/2006/relationships/oleObject" Target="embeddings/oleObject40.bin"/><Relationship Id="rId54" Type="http://schemas.openxmlformats.org/officeDocument/2006/relationships/oleObject" Target="embeddings/oleObject3.bin"/><Relationship Id="rId75" Type="http://schemas.openxmlformats.org/officeDocument/2006/relationships/image" Target="media/image38.png"/><Relationship Id="rId96" Type="http://schemas.openxmlformats.org/officeDocument/2006/relationships/image" Target="media/image49.png"/><Relationship Id="rId140" Type="http://schemas.openxmlformats.org/officeDocument/2006/relationships/image" Target="media/image71.png"/><Relationship Id="rId161" Type="http://schemas.openxmlformats.org/officeDocument/2006/relationships/image" Target="media/image82.png"/><Relationship Id="rId182" Type="http://schemas.openxmlformats.org/officeDocument/2006/relationships/image" Target="media/image101.png"/><Relationship Id="rId217" Type="http://schemas.openxmlformats.org/officeDocument/2006/relationships/image" Target="media/image130.png"/><Relationship Id="rId6" Type="http://schemas.openxmlformats.org/officeDocument/2006/relationships/styles" Target="styles.xml"/><Relationship Id="rId23" Type="http://schemas.openxmlformats.org/officeDocument/2006/relationships/header" Target="header3.xml"/><Relationship Id="rId119" Type="http://schemas.openxmlformats.org/officeDocument/2006/relationships/oleObject" Target="embeddings/oleObject35.bin"/><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44.png"/><Relationship Id="rId130" Type="http://schemas.openxmlformats.org/officeDocument/2006/relationships/image" Target="media/image66.png"/><Relationship Id="rId151" Type="http://schemas.openxmlformats.org/officeDocument/2006/relationships/oleObject" Target="embeddings/oleObject51.bin"/><Relationship Id="rId172" Type="http://schemas.openxmlformats.org/officeDocument/2006/relationships/image" Target="media/image92.png"/><Relationship Id="rId193" Type="http://schemas.openxmlformats.org/officeDocument/2006/relationships/image" Target="media/image111.png"/><Relationship Id="rId207" Type="http://schemas.openxmlformats.org/officeDocument/2006/relationships/oleObject" Target="embeddings/oleObject58.bin"/><Relationship Id="rId228" Type="http://schemas.openxmlformats.org/officeDocument/2006/relationships/fontTable" Target="fontTable.xml"/><Relationship Id="rId13" Type="http://schemas.openxmlformats.org/officeDocument/2006/relationships/image" Target="media/image3.png"/><Relationship Id="rId109" Type="http://schemas.openxmlformats.org/officeDocument/2006/relationships/oleObject" Target="embeddings/oleObject30.bin"/><Relationship Id="rId34" Type="http://schemas.openxmlformats.org/officeDocument/2006/relationships/image" Target="media/image11.png"/><Relationship Id="rId55" Type="http://schemas.openxmlformats.org/officeDocument/2006/relationships/image" Target="media/image28.png"/><Relationship Id="rId76" Type="http://schemas.openxmlformats.org/officeDocument/2006/relationships/oleObject" Target="embeddings/oleObject14.bin"/><Relationship Id="rId97" Type="http://schemas.openxmlformats.org/officeDocument/2006/relationships/oleObject" Target="embeddings/oleObject24.bin"/><Relationship Id="rId120" Type="http://schemas.openxmlformats.org/officeDocument/2006/relationships/image" Target="media/image61.png"/><Relationship Id="rId141" Type="http://schemas.openxmlformats.org/officeDocument/2006/relationships/oleObject" Target="embeddings/oleObject46.bin"/><Relationship Id="rId7" Type="http://schemas.openxmlformats.org/officeDocument/2006/relationships/settings" Target="settings.xml"/><Relationship Id="rId162" Type="http://schemas.openxmlformats.org/officeDocument/2006/relationships/image" Target="media/image83.png"/><Relationship Id="rId183" Type="http://schemas.openxmlformats.org/officeDocument/2006/relationships/image" Target="media/image102.png"/><Relationship Id="rId218" Type="http://schemas.openxmlformats.org/officeDocument/2006/relationships/image" Target="media/image131.png"/><Relationship Id="rId24" Type="http://schemas.openxmlformats.org/officeDocument/2006/relationships/comments" Target="comments.xml"/><Relationship Id="rId45" Type="http://schemas.openxmlformats.org/officeDocument/2006/relationships/image" Target="media/image21.jpg"/><Relationship Id="rId66" Type="http://schemas.openxmlformats.org/officeDocument/2006/relationships/oleObject" Target="embeddings/oleObject9.bin"/><Relationship Id="rId87" Type="http://schemas.openxmlformats.org/officeDocument/2006/relationships/oleObject" Target="embeddings/oleObject19.bin"/><Relationship Id="rId110" Type="http://schemas.openxmlformats.org/officeDocument/2006/relationships/image" Target="media/image56.png"/><Relationship Id="rId131" Type="http://schemas.openxmlformats.org/officeDocument/2006/relationships/oleObject" Target="embeddings/oleObject41.bin"/><Relationship Id="rId152" Type="http://schemas.openxmlformats.org/officeDocument/2006/relationships/image" Target="media/image77.png"/><Relationship Id="rId173" Type="http://schemas.openxmlformats.org/officeDocument/2006/relationships/image" Target="media/image93.png"/><Relationship Id="rId194" Type="http://schemas.openxmlformats.org/officeDocument/2006/relationships/image" Target="media/image112.png"/><Relationship Id="rId208" Type="http://schemas.openxmlformats.org/officeDocument/2006/relationships/image" Target="media/image125.png"/><Relationship Id="rId229" Type="http://schemas.microsoft.com/office/2011/relationships/people" Target="people.xml"/><Relationship Id="rId14" Type="http://schemas.openxmlformats.org/officeDocument/2006/relationships/image" Target="media/image4.png"/><Relationship Id="rId35" Type="http://schemas.openxmlformats.org/officeDocument/2006/relationships/image" Target="media/image12.png"/><Relationship Id="rId56" Type="http://schemas.openxmlformats.org/officeDocument/2006/relationships/oleObject" Target="embeddings/oleObject4.bin"/><Relationship Id="rId77" Type="http://schemas.openxmlformats.org/officeDocument/2006/relationships/image" Target="media/image39.png"/><Relationship Id="rId100" Type="http://schemas.openxmlformats.org/officeDocument/2006/relationships/image" Target="media/image51.png"/><Relationship Id="rId8" Type="http://schemas.openxmlformats.org/officeDocument/2006/relationships/webSettings" Target="webSettings.xml"/><Relationship Id="rId98" Type="http://schemas.openxmlformats.org/officeDocument/2006/relationships/image" Target="media/image50.png"/><Relationship Id="rId121" Type="http://schemas.openxmlformats.org/officeDocument/2006/relationships/oleObject" Target="embeddings/oleObject36.bin"/><Relationship Id="rId142" Type="http://schemas.openxmlformats.org/officeDocument/2006/relationships/image" Target="media/image72.png"/><Relationship Id="rId163" Type="http://schemas.openxmlformats.org/officeDocument/2006/relationships/image" Target="media/image84.png"/><Relationship Id="rId184" Type="http://schemas.openxmlformats.org/officeDocument/2006/relationships/image" Target="media/image103.png"/><Relationship Id="rId219" Type="http://schemas.openxmlformats.org/officeDocument/2006/relationships/image" Target="media/image132.png"/><Relationship Id="rId230" Type="http://schemas.openxmlformats.org/officeDocument/2006/relationships/theme" Target="theme/theme1.xml"/><Relationship Id="rId25" Type="http://schemas.microsoft.com/office/2011/relationships/commentsExtended" Target="commentsExtended.xml"/><Relationship Id="rId46" Type="http://schemas.openxmlformats.org/officeDocument/2006/relationships/image" Target="media/image22.png"/><Relationship Id="rId67" Type="http://schemas.openxmlformats.org/officeDocument/2006/relationships/image" Target="media/image34.png"/><Relationship Id="rId116" Type="http://schemas.openxmlformats.org/officeDocument/2006/relationships/image" Target="media/image59.png"/><Relationship Id="rId137" Type="http://schemas.openxmlformats.org/officeDocument/2006/relationships/oleObject" Target="embeddings/oleObject44.bin"/><Relationship Id="rId158" Type="http://schemas.openxmlformats.org/officeDocument/2006/relationships/image" Target="media/image80.png"/><Relationship Id="rId20" Type="http://schemas.openxmlformats.org/officeDocument/2006/relationships/header" Target="header2.xml"/><Relationship Id="rId41" Type="http://schemas.openxmlformats.org/officeDocument/2006/relationships/hyperlink" Target="https://navvis.oktapreview.com/" TargetMode="External"/><Relationship Id="rId62" Type="http://schemas.openxmlformats.org/officeDocument/2006/relationships/oleObject" Target="embeddings/oleObject7.bin"/><Relationship Id="rId83" Type="http://schemas.openxmlformats.org/officeDocument/2006/relationships/image" Target="media/image42.png"/><Relationship Id="rId88" Type="http://schemas.openxmlformats.org/officeDocument/2006/relationships/image" Target="media/image45.png"/><Relationship Id="rId111" Type="http://schemas.openxmlformats.org/officeDocument/2006/relationships/oleObject" Target="embeddings/oleObject31.bin"/><Relationship Id="rId132" Type="http://schemas.openxmlformats.org/officeDocument/2006/relationships/image" Target="media/image67.png"/><Relationship Id="rId153" Type="http://schemas.openxmlformats.org/officeDocument/2006/relationships/oleObject" Target="embeddings/oleObject52.bin"/><Relationship Id="rId174" Type="http://schemas.openxmlformats.org/officeDocument/2006/relationships/image" Target="media/image94.png"/><Relationship Id="rId179" Type="http://schemas.openxmlformats.org/officeDocument/2006/relationships/image" Target="media/image98.png"/><Relationship Id="rId195" Type="http://schemas.openxmlformats.org/officeDocument/2006/relationships/image" Target="media/image113.png"/><Relationship Id="rId209" Type="http://schemas.openxmlformats.org/officeDocument/2006/relationships/oleObject" Target="embeddings/oleObject59.bin"/><Relationship Id="rId190" Type="http://schemas.openxmlformats.org/officeDocument/2006/relationships/oleObject" Target="embeddings/oleObject57.bin"/><Relationship Id="rId204" Type="http://schemas.openxmlformats.org/officeDocument/2006/relationships/image" Target="media/image122.png"/><Relationship Id="rId220" Type="http://schemas.openxmlformats.org/officeDocument/2006/relationships/image" Target="media/image133.png"/><Relationship Id="rId225" Type="http://schemas.openxmlformats.org/officeDocument/2006/relationships/image" Target="media/image138.png"/><Relationship Id="rId15" Type="http://schemas.openxmlformats.org/officeDocument/2006/relationships/image" Target="media/image5.png"/><Relationship Id="rId36" Type="http://schemas.openxmlformats.org/officeDocument/2006/relationships/image" Target="media/image13.png"/><Relationship Id="rId57" Type="http://schemas.openxmlformats.org/officeDocument/2006/relationships/image" Target="media/image29.png"/><Relationship Id="rId106" Type="http://schemas.openxmlformats.org/officeDocument/2006/relationships/image" Target="media/image54.png"/><Relationship Id="rId127" Type="http://schemas.openxmlformats.org/officeDocument/2006/relationships/oleObject" Target="embeddings/oleObject39.bin"/><Relationship Id="rId10" Type="http://schemas.openxmlformats.org/officeDocument/2006/relationships/endnotes" Target="endnotes.xml"/><Relationship Id="rId31" Type="http://schemas.openxmlformats.org/officeDocument/2006/relationships/image" Target="media/image8.jpg"/><Relationship Id="rId52" Type="http://schemas.openxmlformats.org/officeDocument/2006/relationships/oleObject" Target="embeddings/oleObject2.bin"/><Relationship Id="rId73" Type="http://schemas.openxmlformats.org/officeDocument/2006/relationships/image" Target="media/image37.png"/><Relationship Id="rId78" Type="http://schemas.openxmlformats.org/officeDocument/2006/relationships/oleObject" Target="embeddings/oleObject15.bin"/><Relationship Id="rId94" Type="http://schemas.openxmlformats.org/officeDocument/2006/relationships/image" Target="media/image48.png"/><Relationship Id="rId99" Type="http://schemas.openxmlformats.org/officeDocument/2006/relationships/oleObject" Target="embeddings/oleObject25.bin"/><Relationship Id="rId101" Type="http://schemas.openxmlformats.org/officeDocument/2006/relationships/oleObject" Target="embeddings/oleObject26.bin"/><Relationship Id="rId122" Type="http://schemas.openxmlformats.org/officeDocument/2006/relationships/image" Target="media/image62.png"/><Relationship Id="rId143" Type="http://schemas.openxmlformats.org/officeDocument/2006/relationships/oleObject" Target="embeddings/oleObject47.bin"/><Relationship Id="rId148" Type="http://schemas.openxmlformats.org/officeDocument/2006/relationships/image" Target="media/image75.png"/><Relationship Id="rId164" Type="http://schemas.openxmlformats.org/officeDocument/2006/relationships/image" Target="media/image85.png"/><Relationship Id="rId169" Type="http://schemas.openxmlformats.org/officeDocument/2006/relationships/image" Target="media/image89.png"/><Relationship Id="rId185" Type="http://schemas.openxmlformats.org/officeDocument/2006/relationships/image" Target="media/image10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99.png"/><Relationship Id="rId210" Type="http://schemas.openxmlformats.org/officeDocument/2006/relationships/image" Target="media/image126.png"/><Relationship Id="rId215" Type="http://schemas.openxmlformats.org/officeDocument/2006/relationships/image" Target="media/image128.png"/><Relationship Id="rId26" Type="http://schemas.openxmlformats.org/officeDocument/2006/relationships/header" Target="header4.xml"/><Relationship Id="rId231" Type="http://schemas.microsoft.com/office/2016/09/relationships/commentsIds" Target="commentsIds.xml"/><Relationship Id="rId47" Type="http://schemas.openxmlformats.org/officeDocument/2006/relationships/oleObject" Target="embeddings/oleObject1.bin"/><Relationship Id="rId68" Type="http://schemas.openxmlformats.org/officeDocument/2006/relationships/oleObject" Target="embeddings/oleObject10.bin"/><Relationship Id="rId89" Type="http://schemas.openxmlformats.org/officeDocument/2006/relationships/oleObject" Target="embeddings/oleObject20.bin"/><Relationship Id="rId112" Type="http://schemas.openxmlformats.org/officeDocument/2006/relationships/image" Target="media/image57.png"/><Relationship Id="rId133" Type="http://schemas.openxmlformats.org/officeDocument/2006/relationships/oleObject" Target="embeddings/oleObject42.bin"/><Relationship Id="rId154" Type="http://schemas.openxmlformats.org/officeDocument/2006/relationships/image" Target="media/image78.png"/><Relationship Id="rId175" Type="http://schemas.openxmlformats.org/officeDocument/2006/relationships/image" Target="media/image95.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image" Target="media/image21.png"/><Relationship Id="rId221" Type="http://schemas.openxmlformats.org/officeDocument/2006/relationships/image" Target="media/image134.png"/><Relationship Id="rId37" Type="http://schemas.openxmlformats.org/officeDocument/2006/relationships/image" Target="media/image14.png"/><Relationship Id="rId58" Type="http://schemas.openxmlformats.org/officeDocument/2006/relationships/oleObject" Target="embeddings/oleObject5.bin"/><Relationship Id="rId79" Type="http://schemas.openxmlformats.org/officeDocument/2006/relationships/image" Target="media/image40.png"/><Relationship Id="rId102" Type="http://schemas.openxmlformats.org/officeDocument/2006/relationships/image" Target="media/image52.png"/><Relationship Id="rId123" Type="http://schemas.openxmlformats.org/officeDocument/2006/relationships/oleObject" Target="embeddings/oleObject37.bin"/><Relationship Id="rId144" Type="http://schemas.openxmlformats.org/officeDocument/2006/relationships/image" Target="media/image73.png"/><Relationship Id="rId90" Type="http://schemas.openxmlformats.org/officeDocument/2006/relationships/image" Target="media/image46.png"/><Relationship Id="rId165" Type="http://schemas.openxmlformats.org/officeDocument/2006/relationships/image" Target="media/image86.png"/><Relationship Id="rId186" Type="http://schemas.openxmlformats.org/officeDocument/2006/relationships/image" Target="media/image105.png"/><Relationship Id="rId211" Type="http://schemas.openxmlformats.org/officeDocument/2006/relationships/oleObject" Target="embeddings/oleObject60.bin"/><Relationship Id="rId27" Type="http://schemas.openxmlformats.org/officeDocument/2006/relationships/footer" Target="footer3.xml"/><Relationship Id="rId48" Type="http://schemas.openxmlformats.org/officeDocument/2006/relationships/image" Target="media/image23.jpg"/><Relationship Id="rId69" Type="http://schemas.openxmlformats.org/officeDocument/2006/relationships/image" Target="media/image35.png"/><Relationship Id="rId113" Type="http://schemas.openxmlformats.org/officeDocument/2006/relationships/oleObject" Target="embeddings/oleObject32.bin"/><Relationship Id="rId134" Type="http://schemas.openxmlformats.org/officeDocument/2006/relationships/image" Target="media/image68.png"/><Relationship Id="rId80" Type="http://schemas.openxmlformats.org/officeDocument/2006/relationships/oleObject" Target="embeddings/oleObject16.bin"/><Relationship Id="rId155" Type="http://schemas.openxmlformats.org/officeDocument/2006/relationships/oleObject" Target="embeddings/oleObject53.bin"/><Relationship Id="rId176" Type="http://schemas.openxmlformats.org/officeDocument/2006/relationships/oleObject" Target="embeddings/oleObject56.bin"/><Relationship Id="rId197" Type="http://schemas.openxmlformats.org/officeDocument/2006/relationships/image" Target="media/image115.png"/><Relationship Id="rId201" Type="http://schemas.openxmlformats.org/officeDocument/2006/relationships/image" Target="media/image119.png"/><Relationship Id="rId222" Type="http://schemas.openxmlformats.org/officeDocument/2006/relationships/image" Target="media/image135.png"/><Relationship Id="rId17" Type="http://schemas.openxmlformats.org/officeDocument/2006/relationships/image" Target="media/image4.emf"/><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oleObject" Target="embeddings/oleObject27.bin"/><Relationship Id="rId124" Type="http://schemas.openxmlformats.org/officeDocument/2006/relationships/image" Target="media/image63.png"/><Relationship Id="rId70" Type="http://schemas.openxmlformats.org/officeDocument/2006/relationships/oleObject" Target="embeddings/oleObject11.bin"/><Relationship Id="rId91" Type="http://schemas.openxmlformats.org/officeDocument/2006/relationships/oleObject" Target="embeddings/oleObject21.bin"/><Relationship Id="rId145" Type="http://schemas.openxmlformats.org/officeDocument/2006/relationships/oleObject" Target="embeddings/oleObject48.bin"/><Relationship Id="rId166" Type="http://schemas.openxmlformats.org/officeDocument/2006/relationships/image" Target="media/image87.png"/><Relationship Id="rId187" Type="http://schemas.openxmlformats.org/officeDocument/2006/relationships/image" Target="media/image106.png"/><Relationship Id="rId1" Type="http://schemas.openxmlformats.org/officeDocument/2006/relationships/customXml" Target="../customXml/item1.xml"/><Relationship Id="rId212" Type="http://schemas.openxmlformats.org/officeDocument/2006/relationships/oleObject" Target="embeddings/oleObject61.bin"/><Relationship Id="rId28" Type="http://schemas.openxmlformats.org/officeDocument/2006/relationships/image" Target="media/image6.png"/><Relationship Id="rId49" Type="http://schemas.openxmlformats.org/officeDocument/2006/relationships/image" Target="media/image24.jpg"/><Relationship Id="rId114" Type="http://schemas.openxmlformats.org/officeDocument/2006/relationships/image" Target="media/image58.png"/><Relationship Id="rId60" Type="http://schemas.openxmlformats.org/officeDocument/2006/relationships/oleObject" Target="embeddings/oleObject6.bin"/><Relationship Id="rId81" Type="http://schemas.openxmlformats.org/officeDocument/2006/relationships/image" Target="media/image41.png"/><Relationship Id="rId135" Type="http://schemas.openxmlformats.org/officeDocument/2006/relationships/oleObject" Target="embeddings/oleObject43.bin"/><Relationship Id="rId156" Type="http://schemas.openxmlformats.org/officeDocument/2006/relationships/image" Target="media/image79.png"/><Relationship Id="rId177" Type="http://schemas.openxmlformats.org/officeDocument/2006/relationships/image" Target="media/image96.png"/><Relationship Id="rId198" Type="http://schemas.openxmlformats.org/officeDocument/2006/relationships/image" Target="media/image116.png"/><Relationship Id="rId202" Type="http://schemas.openxmlformats.org/officeDocument/2006/relationships/image" Target="media/image120.png"/><Relationship Id="rId223" Type="http://schemas.openxmlformats.org/officeDocument/2006/relationships/image" Target="media/image136.png"/><Relationship Id="rId18" Type="http://schemas.openxmlformats.org/officeDocument/2006/relationships/image" Target="media/image5.emf"/><Relationship Id="rId39" Type="http://schemas.openxmlformats.org/officeDocument/2006/relationships/image" Target="media/image16.png"/><Relationship Id="rId50" Type="http://schemas.openxmlformats.org/officeDocument/2006/relationships/image" Target="media/image25.jpg"/><Relationship Id="rId104" Type="http://schemas.openxmlformats.org/officeDocument/2006/relationships/image" Target="media/image53.png"/><Relationship Id="rId125" Type="http://schemas.openxmlformats.org/officeDocument/2006/relationships/oleObject" Target="embeddings/oleObject38.bin"/><Relationship Id="rId146" Type="http://schemas.openxmlformats.org/officeDocument/2006/relationships/image" Target="media/image74.png"/><Relationship Id="rId167" Type="http://schemas.openxmlformats.org/officeDocument/2006/relationships/image" Target="media/image88.png"/><Relationship Id="rId188" Type="http://schemas.openxmlformats.org/officeDocument/2006/relationships/image" Target="media/image107.png"/><Relationship Id="rId71" Type="http://schemas.openxmlformats.org/officeDocument/2006/relationships/image" Target="media/image36.png"/><Relationship Id="rId92" Type="http://schemas.openxmlformats.org/officeDocument/2006/relationships/image" Target="media/image47.png"/><Relationship Id="rId213" Type="http://schemas.openxmlformats.org/officeDocument/2006/relationships/image" Target="media/image127.png"/><Relationship Id="rId2" Type="http://schemas.openxmlformats.org/officeDocument/2006/relationships/customXml" Target="../customXml/item2.xml"/><Relationship Id="rId29" Type="http://schemas.openxmlformats.org/officeDocument/2006/relationships/image" Target="media/image7.emf"/><Relationship Id="rId40" Type="http://schemas.openxmlformats.org/officeDocument/2006/relationships/image" Target="media/image17.png"/><Relationship Id="rId115" Type="http://schemas.openxmlformats.org/officeDocument/2006/relationships/oleObject" Target="embeddings/oleObject33.bin"/><Relationship Id="rId136" Type="http://schemas.openxmlformats.org/officeDocument/2006/relationships/image" Target="media/image69.png"/><Relationship Id="rId157" Type="http://schemas.openxmlformats.org/officeDocument/2006/relationships/oleObject" Target="embeddings/oleObject54.bin"/><Relationship Id="rId178" Type="http://schemas.openxmlformats.org/officeDocument/2006/relationships/image" Target="media/image97.png"/><Relationship Id="rId61" Type="http://schemas.openxmlformats.org/officeDocument/2006/relationships/image" Target="media/image31.png"/><Relationship Id="rId82" Type="http://schemas.openxmlformats.org/officeDocument/2006/relationships/oleObject" Target="embeddings/oleObject17.bin"/><Relationship Id="rId199" Type="http://schemas.openxmlformats.org/officeDocument/2006/relationships/image" Target="media/image117.png"/><Relationship Id="rId203" Type="http://schemas.openxmlformats.org/officeDocument/2006/relationships/image" Target="media/image121.png"/><Relationship Id="rId19" Type="http://schemas.openxmlformats.org/officeDocument/2006/relationships/header" Target="header1.xml"/><Relationship Id="rId224" Type="http://schemas.openxmlformats.org/officeDocument/2006/relationships/image" Target="media/image137.png"/><Relationship Id="rId30" Type="http://schemas.openxmlformats.org/officeDocument/2006/relationships/footer" Target="footer4.xml"/><Relationship Id="rId105" Type="http://schemas.openxmlformats.org/officeDocument/2006/relationships/oleObject" Target="embeddings/oleObject28.bin"/><Relationship Id="rId126" Type="http://schemas.openxmlformats.org/officeDocument/2006/relationships/image" Target="media/image64.png"/><Relationship Id="rId147" Type="http://schemas.openxmlformats.org/officeDocument/2006/relationships/oleObject" Target="embeddings/oleObject49.bin"/><Relationship Id="rId168" Type="http://schemas.microsoft.com/office/2007/relationships/hdphoto" Target="media/hdphoto1.wdp"/><Relationship Id="rId51" Type="http://schemas.openxmlformats.org/officeDocument/2006/relationships/image" Target="media/image26.png"/><Relationship Id="rId72" Type="http://schemas.openxmlformats.org/officeDocument/2006/relationships/oleObject" Target="embeddings/oleObject12.bin"/><Relationship Id="rId93" Type="http://schemas.openxmlformats.org/officeDocument/2006/relationships/oleObject" Target="embeddings/oleObject22.bin"/><Relationship Id="rId189" Type="http://schemas.openxmlformats.org/officeDocument/2006/relationships/image" Target="media/image108.png"/><Relationship Id="rId3" Type="http://schemas.openxmlformats.org/officeDocument/2006/relationships/customXml" Target="../customXml/item3.xml"/><Relationship Id="rId214" Type="http://schemas.openxmlformats.org/officeDocument/2006/relationships/oleObject" Target="embeddings/oleObject62.bin"/></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header4.xml.rels><?xml version="1.0" encoding="UTF-8" standalone="yes"?>
<Relationships xmlns="http://schemas.openxmlformats.org/package/2006/relationships"><Relationship Id="rId1" Type="http://schemas.openxmlformats.org/officeDocument/2006/relationships/image" Target="media/image5.jpeg"/></Relationships>
</file>

<file path=word/_rels/header5.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FDAB12D7B94814ABABAD77F537455E5" ma:contentTypeVersion="15" ma:contentTypeDescription="Create a new document." ma:contentTypeScope="" ma:versionID="46aca6afcb53d323360f62e4cfda02ef">
  <xsd:schema xmlns:xsd="http://www.w3.org/2001/XMLSchema" xmlns:xs="http://www.w3.org/2001/XMLSchema" xmlns:p="http://schemas.microsoft.com/office/2006/metadata/properties" xmlns:ns1="http://schemas.microsoft.com/sharepoint/v3" xmlns:ns3="8368566d-8579-4eac-875b-8b73e10e448d" xmlns:ns4="f802159f-8c55-42ef-ac5c-687302cfa840" targetNamespace="http://schemas.microsoft.com/office/2006/metadata/properties" ma:root="true" ma:fieldsID="ad4d664e011a7ff91868c9f6dace1957" ns1:_="" ns3:_="" ns4:_="">
    <xsd:import namespace="http://schemas.microsoft.com/sharepoint/v3"/>
    <xsd:import namespace="8368566d-8579-4eac-875b-8b73e10e448d"/>
    <xsd:import namespace="f802159f-8c55-42ef-ac5c-687302cfa84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EventHashCode" minOccurs="0"/>
                <xsd:element ref="ns3:MediaServiceGenerationTime" minOccurs="0"/>
                <xsd:element ref="ns1:_ip_UnifiedCompliancePolicyProperties" minOccurs="0"/>
                <xsd:element ref="ns1:_ip_UnifiedCompliancePolicyUIAction"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368566d-8579-4eac-875b-8b73e10e44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802159f-8c55-42ef-ac5c-687302cfa84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6798CD-F8EF-4396-80E1-6897B96B6B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368566d-8579-4eac-875b-8b73e10e448d"/>
    <ds:schemaRef ds:uri="f802159f-8c55-42ef-ac5c-687302cfa8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185C696-7AD9-4FD5-ADEF-AD9E524083D7}">
  <ds:schemaRefs>
    <ds:schemaRef ds:uri="http://schemas.microsoft.com/sharepoint/v3/contenttype/forms"/>
  </ds:schemaRefs>
</ds:datastoreItem>
</file>

<file path=customXml/itemProps3.xml><?xml version="1.0" encoding="utf-8"?>
<ds:datastoreItem xmlns:ds="http://schemas.openxmlformats.org/officeDocument/2006/customXml" ds:itemID="{D326B398-8A2C-4EC9-8E9B-FED3B546A090}">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F6671726-738C-4A54-8EA6-F8EFB2DBF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67</Pages>
  <Words>8391</Words>
  <Characters>47830</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56109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Joshua Wilson</dc:creator>
  <cp:lastModifiedBy>Pavan Rasquinha</cp:lastModifiedBy>
  <cp:revision>51</cp:revision>
  <cp:lastPrinted>2019-10-07T19:36:00Z</cp:lastPrinted>
  <dcterms:created xsi:type="dcterms:W3CDTF">2019-12-23T09:03:00Z</dcterms:created>
  <dcterms:modified xsi:type="dcterms:W3CDTF">2019-12-27T14:00:00Z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0x010100AFDAB12D7B94814ABABAD77F537455E5</vt:lpwstr>
  </property>
</Properties>
</file>